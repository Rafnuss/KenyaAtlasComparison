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CBC83" w14:textId="001E0D8F" w:rsidR="003F3627" w:rsidRPr="009659FF" w:rsidRDefault="00BF6404" w:rsidP="00B52E97">
      <w:pPr>
        <w:rPr>
          <w:rFonts w:ascii="Times New Roman" w:hAnsi="Times New Roman" w:cs="Times New Roman"/>
          <w:b/>
          <w:lang w:val="en-CA"/>
        </w:rPr>
      </w:pPr>
      <w:r w:rsidRPr="009659FF">
        <w:rPr>
          <w:rFonts w:ascii="Times New Roman" w:hAnsi="Times New Roman" w:cs="Times New Roman"/>
          <w:b/>
          <w:lang w:val="en-CA"/>
        </w:rPr>
        <w:t xml:space="preserve">Long term monitoring of Serengeti bird species </w:t>
      </w:r>
      <w:r w:rsidR="00CF57AF">
        <w:rPr>
          <w:rFonts w:ascii="Times New Roman" w:hAnsi="Times New Roman" w:cs="Times New Roman"/>
          <w:b/>
          <w:lang w:val="en-CA"/>
        </w:rPr>
        <w:t>occurrence, abundance, and habitat</w:t>
      </w:r>
      <w:r w:rsidRPr="009659FF">
        <w:rPr>
          <w:rFonts w:ascii="Times New Roman" w:hAnsi="Times New Roman" w:cs="Times New Roman"/>
          <w:b/>
          <w:lang w:val="en-CA"/>
        </w:rPr>
        <w:t>.</w:t>
      </w:r>
    </w:p>
    <w:p w14:paraId="604DE9AC" w14:textId="77777777" w:rsidR="00C50C9A" w:rsidRPr="009659FF" w:rsidRDefault="00C50C9A">
      <w:pPr>
        <w:rPr>
          <w:rFonts w:ascii="Times New Roman" w:hAnsi="Times New Roman" w:cs="Times New Roman"/>
          <w:lang w:val="en-CA"/>
        </w:rPr>
      </w:pPr>
    </w:p>
    <w:p w14:paraId="7DD5BF65" w14:textId="77777777" w:rsidR="00E6351C" w:rsidRDefault="00E6351C" w:rsidP="00B52E97">
      <w:pPr>
        <w:spacing w:line="480" w:lineRule="auto"/>
        <w:rPr>
          <w:rFonts w:ascii="Times New Roman" w:hAnsi="Times New Roman" w:cs="Times New Roman"/>
          <w:lang w:val="en-CA"/>
        </w:rPr>
      </w:pPr>
    </w:p>
    <w:p w14:paraId="280A4C12" w14:textId="6DA21392" w:rsidR="00C50C9A" w:rsidRPr="0062501A" w:rsidRDefault="0062501A" w:rsidP="00B52E97">
      <w:pPr>
        <w:spacing w:line="480" w:lineRule="auto"/>
        <w:rPr>
          <w:rFonts w:ascii="Times New Roman" w:hAnsi="Times New Roman" w:cs="Times New Roman"/>
          <w:vertAlign w:val="superscript"/>
          <w:lang w:val="en-CA"/>
        </w:rPr>
      </w:pPr>
      <w:bookmarkStart w:id="0" w:name="_GoBack"/>
      <w:bookmarkEnd w:id="0"/>
      <w:r w:rsidRPr="0062501A">
        <w:rPr>
          <w:rFonts w:ascii="Times New Roman" w:hAnsi="Times New Roman" w:cs="Times New Roman"/>
          <w:lang w:val="en-CA"/>
        </w:rPr>
        <w:t xml:space="preserve">L. Francisco Henao Diaz </w:t>
      </w:r>
      <w:r w:rsidR="004F42DA" w:rsidRPr="0062501A">
        <w:rPr>
          <w:rFonts w:ascii="Times New Roman" w:hAnsi="Times New Roman" w:cs="Times New Roman"/>
          <w:vertAlign w:val="superscript"/>
          <w:lang w:val="en-CA"/>
        </w:rPr>
        <w:t>1</w:t>
      </w:r>
      <w:r w:rsidR="009659FF" w:rsidRPr="0062501A">
        <w:rPr>
          <w:rFonts w:ascii="Times New Roman" w:hAnsi="Times New Roman" w:cs="Times New Roman"/>
          <w:vertAlign w:val="superscript"/>
          <w:lang w:val="en-CA"/>
        </w:rPr>
        <w:t>, 2</w:t>
      </w:r>
      <w:r w:rsidR="00E6351C" w:rsidRPr="00E6351C">
        <w:rPr>
          <w:rFonts w:ascii="Times New Roman" w:hAnsi="Times New Roman" w:cs="Times New Roman"/>
          <w:bCs/>
          <w:lang w:val="en-CA"/>
        </w:rPr>
        <w:t>*</w:t>
      </w:r>
      <w:r w:rsidR="00B80B47">
        <w:rPr>
          <w:rFonts w:ascii="Times New Roman" w:hAnsi="Times New Roman" w:cs="Times New Roman"/>
          <w:vertAlign w:val="superscript"/>
          <w:lang w:val="en-CA"/>
        </w:rPr>
        <w:t xml:space="preserve"> </w:t>
      </w:r>
      <w:r w:rsidR="00B80B47">
        <w:rPr>
          <w:rFonts w:ascii="Times New Roman" w:hAnsi="Times New Roman" w:cs="Times New Roman"/>
          <w:lang w:val="en-CA"/>
        </w:rPr>
        <w:t>&amp;</w:t>
      </w:r>
      <w:r w:rsidR="00BC3792" w:rsidRPr="0062501A">
        <w:rPr>
          <w:rFonts w:ascii="Times New Roman" w:hAnsi="Times New Roman" w:cs="Times New Roman"/>
          <w:lang w:val="en-CA"/>
        </w:rPr>
        <w:t xml:space="preserve"> </w:t>
      </w:r>
      <w:r w:rsidRPr="009659FF">
        <w:rPr>
          <w:rFonts w:ascii="Times New Roman" w:hAnsi="Times New Roman" w:cs="Times New Roman"/>
          <w:lang w:val="en-CA"/>
        </w:rPr>
        <w:t>Anthony R. E. Sinclair</w:t>
      </w:r>
      <w:r w:rsidR="004F42DA" w:rsidRPr="0062501A">
        <w:rPr>
          <w:rFonts w:ascii="Times New Roman" w:hAnsi="Times New Roman" w:cs="Times New Roman"/>
          <w:vertAlign w:val="superscript"/>
          <w:lang w:val="en-CA"/>
        </w:rPr>
        <w:t>1</w:t>
      </w:r>
      <w:r w:rsidR="00972D31" w:rsidRPr="0062501A">
        <w:rPr>
          <w:rFonts w:ascii="Times New Roman" w:hAnsi="Times New Roman" w:cs="Times New Roman"/>
          <w:vertAlign w:val="superscript"/>
          <w:lang w:val="en-CA"/>
        </w:rPr>
        <w:t>,</w:t>
      </w:r>
      <w:r w:rsidR="009659FF" w:rsidRPr="0062501A">
        <w:rPr>
          <w:rFonts w:ascii="Times New Roman" w:hAnsi="Times New Roman" w:cs="Times New Roman"/>
          <w:vertAlign w:val="superscript"/>
          <w:lang w:val="en-CA"/>
        </w:rPr>
        <w:t xml:space="preserve"> </w:t>
      </w:r>
      <w:r w:rsidR="00972D31" w:rsidRPr="0062501A">
        <w:rPr>
          <w:rFonts w:ascii="Times New Roman" w:hAnsi="Times New Roman" w:cs="Times New Roman"/>
          <w:vertAlign w:val="superscript"/>
          <w:lang w:val="en-CA"/>
        </w:rPr>
        <w:t>2</w:t>
      </w:r>
    </w:p>
    <w:p w14:paraId="5147D9B6" w14:textId="77777777" w:rsidR="00B80B47" w:rsidRPr="00B80B47" w:rsidRDefault="00B80B47" w:rsidP="00B80B47">
      <w:pPr>
        <w:spacing w:line="480" w:lineRule="auto"/>
        <w:rPr>
          <w:rFonts w:ascii="Times New Roman" w:hAnsi="Times New Roman" w:cs="Times New Roman"/>
          <w:lang w:val="en-CA"/>
        </w:rPr>
      </w:pPr>
      <w:r w:rsidRPr="00B80B47">
        <w:rPr>
          <w:rFonts w:ascii="Times New Roman" w:hAnsi="Times New Roman" w:cs="Times New Roman"/>
          <w:vertAlign w:val="superscript"/>
          <w:lang w:val="en-CA"/>
        </w:rPr>
        <w:t>1</w:t>
      </w:r>
      <w:r w:rsidRPr="00B80B47">
        <w:rPr>
          <w:rFonts w:ascii="Times New Roman" w:hAnsi="Times New Roman" w:cs="Times New Roman"/>
          <w:lang w:val="en-CA"/>
        </w:rPr>
        <w:t>Biodiversity Research Centre, University of British Columbia, 2212 Main Mall, Vancouver, BC V6T 1Z4 Canada</w:t>
      </w:r>
    </w:p>
    <w:p w14:paraId="4C77FA0D" w14:textId="77777777" w:rsidR="00B80B47" w:rsidRPr="00B80B47" w:rsidRDefault="00B80B47" w:rsidP="00B80B47">
      <w:pPr>
        <w:spacing w:line="480" w:lineRule="auto"/>
        <w:rPr>
          <w:rFonts w:ascii="Times New Roman" w:hAnsi="Times New Roman" w:cs="Times New Roman"/>
          <w:lang w:val="en-CA"/>
        </w:rPr>
      </w:pPr>
      <w:r w:rsidRPr="00B80B47">
        <w:rPr>
          <w:rFonts w:ascii="Times New Roman" w:hAnsi="Times New Roman" w:cs="Times New Roman"/>
          <w:vertAlign w:val="superscript"/>
          <w:lang w:val="en-CA"/>
        </w:rPr>
        <w:t>2</w:t>
      </w:r>
      <w:r w:rsidRPr="00B80B47">
        <w:rPr>
          <w:rFonts w:ascii="Times New Roman" w:hAnsi="Times New Roman" w:cs="Times New Roman"/>
          <w:lang w:val="en-CA"/>
        </w:rPr>
        <w:t>Department of Zoology, University of British Columbia, 4200 – 6270 University Blvd., Vancouver, BC V6T 1Z4 Canada</w:t>
      </w:r>
    </w:p>
    <w:p w14:paraId="56323BF6" w14:textId="77777777" w:rsidR="00B52E97" w:rsidRPr="00B52E97" w:rsidRDefault="00B52E97" w:rsidP="00B52E97">
      <w:pPr>
        <w:spacing w:line="480" w:lineRule="auto"/>
        <w:rPr>
          <w:rFonts w:ascii="Times New Roman" w:hAnsi="Times New Roman" w:cs="Times New Roman"/>
          <w:lang w:val="en-CA"/>
        </w:rPr>
      </w:pPr>
    </w:p>
    <w:p w14:paraId="18FABDAD" w14:textId="1BFACAC4" w:rsidR="002051FE" w:rsidRPr="009659FF" w:rsidRDefault="00E6351C" w:rsidP="00B52E97">
      <w:pPr>
        <w:spacing w:line="480" w:lineRule="auto"/>
        <w:rPr>
          <w:rFonts w:ascii="Times New Roman" w:eastAsia="Times New Roman" w:hAnsi="Times New Roman" w:cs="Times New Roman"/>
          <w:lang w:val="en-CA"/>
        </w:rPr>
      </w:pPr>
      <w:r>
        <w:rPr>
          <w:rFonts w:ascii="Times New Roman" w:hAnsi="Times New Roman" w:cs="Times New Roman"/>
          <w:b/>
          <w:lang w:val="en-CA"/>
        </w:rPr>
        <w:t>*</w:t>
      </w:r>
      <w:r w:rsidR="002051FE" w:rsidRPr="009659FF">
        <w:rPr>
          <w:rFonts w:ascii="Times New Roman" w:hAnsi="Times New Roman" w:cs="Times New Roman"/>
          <w:b/>
          <w:lang w:val="en-CA"/>
        </w:rPr>
        <w:t>Corresponding aut</w:t>
      </w:r>
      <w:r w:rsidR="00D67674" w:rsidRPr="009659FF">
        <w:rPr>
          <w:rFonts w:ascii="Times New Roman" w:hAnsi="Times New Roman" w:cs="Times New Roman"/>
          <w:b/>
          <w:lang w:val="en-CA"/>
        </w:rPr>
        <w:t>h</w:t>
      </w:r>
      <w:r w:rsidR="002051FE" w:rsidRPr="009659FF">
        <w:rPr>
          <w:rFonts w:ascii="Times New Roman" w:hAnsi="Times New Roman" w:cs="Times New Roman"/>
          <w:b/>
          <w:lang w:val="en-CA"/>
        </w:rPr>
        <w:t xml:space="preserve">or: </w:t>
      </w:r>
      <w:r w:rsidR="0062501A" w:rsidRPr="0062501A">
        <w:rPr>
          <w:rFonts w:ascii="Times New Roman" w:hAnsi="Times New Roman" w:cs="Times New Roman"/>
          <w:lang w:val="en-CA"/>
        </w:rPr>
        <w:t>L.</w:t>
      </w:r>
      <w:r w:rsidR="0062501A">
        <w:rPr>
          <w:rFonts w:ascii="Times New Roman" w:hAnsi="Times New Roman" w:cs="Times New Roman"/>
          <w:b/>
          <w:lang w:val="en-CA"/>
        </w:rPr>
        <w:t xml:space="preserve"> </w:t>
      </w:r>
      <w:r w:rsidR="0062501A">
        <w:rPr>
          <w:rFonts w:ascii="Times New Roman" w:hAnsi="Times New Roman" w:cs="Times New Roman"/>
          <w:lang w:val="en-CA"/>
        </w:rPr>
        <w:t>Francisco Henao Diaz</w:t>
      </w:r>
      <w:r w:rsidR="00136C1D" w:rsidRPr="009659FF">
        <w:rPr>
          <w:rFonts w:ascii="Times New Roman" w:hAnsi="Times New Roman" w:cs="Times New Roman"/>
          <w:lang w:val="en-CA"/>
        </w:rPr>
        <w:t xml:space="preserve">, email: </w:t>
      </w:r>
      <w:r w:rsidR="0062501A">
        <w:rPr>
          <w:rFonts w:ascii="Times New Roman" w:hAnsi="Times New Roman" w:cs="Times New Roman"/>
          <w:lang w:val="en-CA"/>
        </w:rPr>
        <w:t>fhenaod</w:t>
      </w:r>
      <w:r w:rsidR="00136C1D" w:rsidRPr="009659FF">
        <w:rPr>
          <w:rFonts w:ascii="Times New Roman" w:hAnsi="Times New Roman" w:cs="Times New Roman"/>
          <w:lang w:val="en-CA"/>
        </w:rPr>
        <w:t>@zoology.ubc.ca</w:t>
      </w:r>
    </w:p>
    <w:p w14:paraId="011836CB" w14:textId="77777777" w:rsidR="002051FE" w:rsidRPr="009659FF" w:rsidRDefault="002051FE">
      <w:pPr>
        <w:rPr>
          <w:rFonts w:ascii="Times New Roman" w:hAnsi="Times New Roman" w:cs="Times New Roman"/>
          <w:b/>
          <w:lang w:val="en-CA"/>
        </w:rPr>
      </w:pPr>
    </w:p>
    <w:p w14:paraId="428E905E" w14:textId="77777777" w:rsidR="00707E3C" w:rsidRPr="009659FF" w:rsidRDefault="00707E3C">
      <w:pPr>
        <w:rPr>
          <w:rFonts w:ascii="Times New Roman" w:hAnsi="Times New Roman" w:cs="Times New Roman"/>
          <w:b/>
          <w:lang w:val="en-CA"/>
        </w:rPr>
      </w:pPr>
      <w:r w:rsidRPr="009659FF">
        <w:rPr>
          <w:rFonts w:ascii="Times New Roman" w:hAnsi="Times New Roman" w:cs="Times New Roman"/>
          <w:b/>
          <w:lang w:val="en-CA"/>
        </w:rPr>
        <w:t>Abstract</w:t>
      </w:r>
      <w:r w:rsidR="00781F7A" w:rsidRPr="009659FF">
        <w:rPr>
          <w:rFonts w:ascii="Times New Roman" w:hAnsi="Times New Roman" w:cs="Times New Roman"/>
          <w:b/>
          <w:lang w:val="en-CA"/>
        </w:rPr>
        <w:t>:</w:t>
      </w:r>
    </w:p>
    <w:p w14:paraId="72454049" w14:textId="77777777" w:rsidR="00707E3C" w:rsidRPr="009659FF" w:rsidRDefault="00707E3C">
      <w:pPr>
        <w:rPr>
          <w:rFonts w:ascii="Times New Roman" w:hAnsi="Times New Roman" w:cs="Times New Roman"/>
          <w:lang w:val="en-CA"/>
        </w:rPr>
      </w:pPr>
    </w:p>
    <w:p w14:paraId="6E6F7E95" w14:textId="1674CD73" w:rsidR="00D67674" w:rsidRPr="009659FF" w:rsidRDefault="006B46AE" w:rsidP="00B04643">
      <w:pPr>
        <w:pStyle w:val="ListParagraph"/>
        <w:spacing w:line="480" w:lineRule="auto"/>
        <w:ind w:left="0"/>
        <w:rPr>
          <w:rFonts w:ascii="Times New Roman" w:hAnsi="Times New Roman" w:cs="Times New Roman"/>
          <w:lang w:val="en-CA"/>
        </w:rPr>
      </w:pPr>
      <w:r>
        <w:rPr>
          <w:rFonts w:ascii="Times New Roman" w:hAnsi="Times New Roman" w:cs="Times New Roman"/>
          <w:lang w:val="en-CA"/>
        </w:rPr>
        <w:t>The Sere</w:t>
      </w:r>
      <w:r w:rsidR="00981FF4">
        <w:rPr>
          <w:rFonts w:ascii="Times New Roman" w:hAnsi="Times New Roman" w:cs="Times New Roman"/>
          <w:lang w:val="en-CA"/>
        </w:rPr>
        <w:t>n</w:t>
      </w:r>
      <w:r>
        <w:rPr>
          <w:rFonts w:ascii="Times New Roman" w:hAnsi="Times New Roman" w:cs="Times New Roman"/>
          <w:lang w:val="en-CA"/>
        </w:rPr>
        <w:t>ge</w:t>
      </w:r>
      <w:r w:rsidR="00981FF4">
        <w:rPr>
          <w:rFonts w:ascii="Times New Roman" w:hAnsi="Times New Roman" w:cs="Times New Roman"/>
          <w:lang w:val="en-CA"/>
        </w:rPr>
        <w:t>t</w:t>
      </w:r>
      <w:r>
        <w:rPr>
          <w:rFonts w:ascii="Times New Roman" w:hAnsi="Times New Roman" w:cs="Times New Roman"/>
          <w:lang w:val="en-CA"/>
        </w:rPr>
        <w:t xml:space="preserve">i ecosystem contains one of the most diverse bird assemblages in Africa. We present here a dataset consisting of </w:t>
      </w:r>
      <w:r w:rsidR="00D67674" w:rsidRPr="009659FF">
        <w:rPr>
          <w:rFonts w:ascii="Times New Roman" w:hAnsi="Times New Roman" w:cs="Times New Roman"/>
          <w:lang w:val="en-CA"/>
        </w:rPr>
        <w:t>abundance</w:t>
      </w:r>
      <w:r>
        <w:rPr>
          <w:rFonts w:ascii="Times New Roman" w:hAnsi="Times New Roman" w:cs="Times New Roman"/>
          <w:lang w:val="en-CA"/>
        </w:rPr>
        <w:t>s</w:t>
      </w:r>
      <w:r w:rsidR="00D67674" w:rsidRPr="009659FF">
        <w:rPr>
          <w:rFonts w:ascii="Times New Roman" w:hAnsi="Times New Roman" w:cs="Times New Roman"/>
          <w:lang w:val="en-CA"/>
        </w:rPr>
        <w:t xml:space="preserve"> of bird species in different habitats of the Serengeti ecosystem </w:t>
      </w:r>
      <w:r>
        <w:rPr>
          <w:rFonts w:ascii="Times New Roman" w:hAnsi="Times New Roman" w:cs="Times New Roman"/>
          <w:lang w:val="en-CA"/>
        </w:rPr>
        <w:t xml:space="preserve">over </w:t>
      </w:r>
      <w:proofErr w:type="gramStart"/>
      <w:r>
        <w:rPr>
          <w:rFonts w:ascii="Times New Roman" w:hAnsi="Times New Roman" w:cs="Times New Roman"/>
          <w:lang w:val="en-CA"/>
        </w:rPr>
        <w:t>a</w:t>
      </w:r>
      <w:proofErr w:type="gramEnd"/>
      <w:r>
        <w:rPr>
          <w:rFonts w:ascii="Times New Roman" w:hAnsi="Times New Roman" w:cs="Times New Roman"/>
          <w:lang w:val="en-CA"/>
        </w:rPr>
        <w:t xml:space="preserve"> 87-year timeframe</w:t>
      </w:r>
      <w:r w:rsidR="00D67674" w:rsidRPr="009659FF">
        <w:rPr>
          <w:rFonts w:ascii="Times New Roman" w:hAnsi="Times New Roman" w:cs="Times New Roman"/>
          <w:lang w:val="en-CA"/>
        </w:rPr>
        <w:t xml:space="preserve">. </w:t>
      </w:r>
      <w:r w:rsidR="00414C05">
        <w:rPr>
          <w:rFonts w:ascii="Times New Roman" w:hAnsi="Times New Roman" w:cs="Times New Roman"/>
          <w:lang w:val="en-CA"/>
        </w:rPr>
        <w:t>Th</w:t>
      </w:r>
      <w:r>
        <w:rPr>
          <w:rFonts w:ascii="Times New Roman" w:hAnsi="Times New Roman" w:cs="Times New Roman"/>
          <w:lang w:val="en-CA"/>
        </w:rPr>
        <w:t>is</w:t>
      </w:r>
      <w:r w:rsidR="00414C05">
        <w:rPr>
          <w:rFonts w:ascii="Times New Roman" w:hAnsi="Times New Roman" w:cs="Times New Roman"/>
          <w:lang w:val="en-CA"/>
        </w:rPr>
        <w:t xml:space="preserve"> data</w:t>
      </w:r>
      <w:r>
        <w:rPr>
          <w:rFonts w:ascii="Times New Roman" w:hAnsi="Times New Roman" w:cs="Times New Roman"/>
          <w:lang w:val="en-CA"/>
        </w:rPr>
        <w:t>set</w:t>
      </w:r>
      <w:r w:rsidR="00414C05">
        <w:rPr>
          <w:rFonts w:ascii="Times New Roman" w:hAnsi="Times New Roman" w:cs="Times New Roman"/>
          <w:lang w:val="en-CA"/>
        </w:rPr>
        <w:t xml:space="preserve"> </w:t>
      </w:r>
      <w:r w:rsidR="0012753C">
        <w:rPr>
          <w:rFonts w:ascii="Times New Roman" w:hAnsi="Times New Roman" w:cs="Times New Roman"/>
          <w:lang w:val="en-CA"/>
        </w:rPr>
        <w:t>comprise</w:t>
      </w:r>
      <w:r>
        <w:rPr>
          <w:rFonts w:ascii="Times New Roman" w:hAnsi="Times New Roman" w:cs="Times New Roman"/>
          <w:lang w:val="en-CA"/>
        </w:rPr>
        <w:t>s</w:t>
      </w:r>
      <w:r w:rsidR="0012753C">
        <w:rPr>
          <w:rFonts w:ascii="Times New Roman" w:hAnsi="Times New Roman" w:cs="Times New Roman"/>
          <w:lang w:val="en-CA"/>
        </w:rPr>
        <w:t xml:space="preserve"> </w:t>
      </w:r>
      <w:r w:rsidR="00266016">
        <w:rPr>
          <w:rFonts w:ascii="Times New Roman" w:hAnsi="Times New Roman" w:cs="Times New Roman"/>
          <w:lang w:val="en-CA"/>
        </w:rPr>
        <w:t>66,643</w:t>
      </w:r>
      <w:r w:rsidR="009B73C9">
        <w:rPr>
          <w:rFonts w:ascii="Times New Roman" w:hAnsi="Times New Roman" w:cs="Times New Roman"/>
          <w:lang w:val="en-CA"/>
        </w:rPr>
        <w:t xml:space="preserve"> </w:t>
      </w:r>
      <w:r w:rsidR="00D37CF3">
        <w:rPr>
          <w:rFonts w:ascii="Times New Roman" w:hAnsi="Times New Roman" w:cs="Times New Roman"/>
          <w:lang w:val="en-CA"/>
        </w:rPr>
        <w:t xml:space="preserve">georeferenced </w:t>
      </w:r>
      <w:r w:rsidR="0012753C">
        <w:rPr>
          <w:rFonts w:ascii="Times New Roman" w:hAnsi="Times New Roman" w:cs="Times New Roman"/>
          <w:lang w:val="en-CA"/>
        </w:rPr>
        <w:t>occurrences for 56</w:t>
      </w:r>
      <w:r w:rsidR="00B23F1A">
        <w:rPr>
          <w:rFonts w:ascii="Times New Roman" w:hAnsi="Times New Roman" w:cs="Times New Roman"/>
          <w:lang w:val="en-CA"/>
        </w:rPr>
        <w:t>8</w:t>
      </w:r>
      <w:r w:rsidR="0012753C">
        <w:rPr>
          <w:rFonts w:ascii="Times New Roman" w:hAnsi="Times New Roman" w:cs="Times New Roman"/>
          <w:lang w:val="en-CA"/>
        </w:rPr>
        <w:t xml:space="preserve"> species</w:t>
      </w:r>
      <w:r w:rsidR="00FB23AB">
        <w:rPr>
          <w:rFonts w:ascii="Times New Roman" w:hAnsi="Times New Roman" w:cs="Times New Roman"/>
          <w:lang w:val="en-CA"/>
        </w:rPr>
        <w:t xml:space="preserve"> from 1929 to 2017</w:t>
      </w:r>
      <w:r>
        <w:rPr>
          <w:rFonts w:ascii="Times New Roman" w:hAnsi="Times New Roman" w:cs="Times New Roman"/>
          <w:lang w:val="en-CA"/>
        </w:rPr>
        <w:t>. Most records contain feeding location, food source, distribution status and observation locality.</w:t>
      </w:r>
      <w:r w:rsidRPr="009659FF">
        <w:rPr>
          <w:rFonts w:ascii="Times New Roman" w:hAnsi="Times New Roman" w:cs="Times New Roman"/>
          <w:lang w:val="en-CA"/>
        </w:rPr>
        <w:t xml:space="preserve"> </w:t>
      </w:r>
      <w:r>
        <w:rPr>
          <w:rFonts w:ascii="Times New Roman" w:hAnsi="Times New Roman" w:cs="Times New Roman"/>
          <w:lang w:val="en-CA"/>
        </w:rPr>
        <w:t xml:space="preserve">The records originate </w:t>
      </w:r>
      <w:r w:rsidR="001F3F70">
        <w:rPr>
          <w:rFonts w:ascii="Times New Roman" w:hAnsi="Times New Roman" w:cs="Times New Roman"/>
          <w:lang w:val="en-CA"/>
        </w:rPr>
        <w:t>from three different but complementary methodologies</w:t>
      </w:r>
      <w:r w:rsidR="00954BBF">
        <w:rPr>
          <w:rFonts w:ascii="Times New Roman" w:hAnsi="Times New Roman" w:cs="Times New Roman"/>
          <w:lang w:val="en-CA"/>
        </w:rPr>
        <w:t xml:space="preserve">: </w:t>
      </w:r>
      <w:r w:rsidR="00552058">
        <w:rPr>
          <w:rFonts w:ascii="Times New Roman" w:hAnsi="Times New Roman" w:cs="Times New Roman"/>
          <w:lang w:val="en-CA"/>
        </w:rPr>
        <w:t>points, sites and transects</w:t>
      </w:r>
      <w:r w:rsidR="00F92C1C">
        <w:rPr>
          <w:rFonts w:ascii="Times New Roman" w:hAnsi="Times New Roman" w:cs="Times New Roman"/>
          <w:lang w:val="en-CA"/>
        </w:rPr>
        <w:t xml:space="preserve">. </w:t>
      </w:r>
      <w:r w:rsidR="001F3F70">
        <w:rPr>
          <w:rFonts w:ascii="Times New Roman" w:hAnsi="Times New Roman" w:cs="Times New Roman"/>
          <w:lang w:val="en-CA"/>
        </w:rPr>
        <w:t xml:space="preserve">The point method </w:t>
      </w:r>
      <w:r w:rsidR="00CF6A3E">
        <w:rPr>
          <w:rFonts w:ascii="Times New Roman" w:hAnsi="Times New Roman" w:cs="Times New Roman"/>
          <w:lang w:val="en-CA"/>
        </w:rPr>
        <w:t xml:space="preserve">(bird species records: </w:t>
      </w:r>
      <w:r w:rsidR="001F3F70" w:rsidRPr="009659FF">
        <w:rPr>
          <w:rFonts w:ascii="Times New Roman" w:hAnsi="Times New Roman" w:cs="Times New Roman"/>
          <w:lang w:val="en-CA"/>
        </w:rPr>
        <w:t>1</w:t>
      </w:r>
      <w:r w:rsidR="00B84980">
        <w:rPr>
          <w:rFonts w:ascii="Times New Roman" w:hAnsi="Times New Roman" w:cs="Times New Roman"/>
          <w:lang w:val="en-CA"/>
        </w:rPr>
        <w:t>929</w:t>
      </w:r>
      <w:r w:rsidR="001F3F70">
        <w:rPr>
          <w:rFonts w:ascii="Times New Roman" w:hAnsi="Times New Roman" w:cs="Times New Roman"/>
          <w:lang w:val="en-CA"/>
        </w:rPr>
        <w:t xml:space="preserve"> </w:t>
      </w:r>
      <w:r w:rsidR="00CF6A3E">
        <w:rPr>
          <w:rFonts w:ascii="Times New Roman" w:hAnsi="Times New Roman" w:cs="Times New Roman"/>
          <w:lang w:val="en-CA"/>
        </w:rPr>
        <w:t>–</w:t>
      </w:r>
      <w:r w:rsidR="001F3F70">
        <w:rPr>
          <w:rFonts w:ascii="Times New Roman" w:hAnsi="Times New Roman" w:cs="Times New Roman"/>
          <w:lang w:val="en-CA"/>
        </w:rPr>
        <w:t xml:space="preserve"> </w:t>
      </w:r>
      <w:r w:rsidR="001F3F70" w:rsidRPr="009659FF">
        <w:rPr>
          <w:rFonts w:ascii="Times New Roman" w:hAnsi="Times New Roman" w:cs="Times New Roman"/>
          <w:lang w:val="en-CA"/>
        </w:rPr>
        <w:t>201</w:t>
      </w:r>
      <w:r w:rsidR="00B84980">
        <w:rPr>
          <w:rFonts w:ascii="Times New Roman" w:hAnsi="Times New Roman" w:cs="Times New Roman"/>
          <w:lang w:val="en-CA"/>
        </w:rPr>
        <w:t>7</w:t>
      </w:r>
      <w:r w:rsidR="00CF6A3E">
        <w:rPr>
          <w:rFonts w:ascii="Times New Roman" w:hAnsi="Times New Roman" w:cs="Times New Roman"/>
          <w:lang w:val="en-CA"/>
        </w:rPr>
        <w:t>) is based on</w:t>
      </w:r>
      <w:r w:rsidR="00AB0E34">
        <w:rPr>
          <w:rFonts w:ascii="Times New Roman" w:hAnsi="Times New Roman" w:cs="Times New Roman"/>
          <w:lang w:val="en-CA"/>
        </w:rPr>
        <w:t xml:space="preserve"> </w:t>
      </w:r>
      <w:r w:rsidR="00AB0E34" w:rsidRPr="00981FF4">
        <w:rPr>
          <w:rFonts w:ascii="Times New Roman" w:hAnsi="Times New Roman" w:cs="Times New Roman"/>
          <w:i/>
          <w:lang w:val="en-CA"/>
        </w:rPr>
        <w:t>ad hoc</w:t>
      </w:r>
      <w:r w:rsidR="00AB0E34">
        <w:rPr>
          <w:rFonts w:ascii="Times New Roman" w:hAnsi="Times New Roman" w:cs="Times New Roman"/>
          <w:lang w:val="en-CA"/>
        </w:rPr>
        <w:t xml:space="preserve"> observations </w:t>
      </w:r>
      <w:r w:rsidR="000C555B">
        <w:rPr>
          <w:rFonts w:ascii="Times New Roman" w:hAnsi="Times New Roman" w:cs="Times New Roman"/>
          <w:lang w:val="en-CA"/>
        </w:rPr>
        <w:t>and</w:t>
      </w:r>
      <w:r w:rsidR="00AB0E34">
        <w:rPr>
          <w:rFonts w:ascii="Times New Roman" w:hAnsi="Times New Roman" w:cs="Times New Roman"/>
          <w:lang w:val="en-CA"/>
        </w:rPr>
        <w:t xml:space="preserve"> include</w:t>
      </w:r>
      <w:r>
        <w:rPr>
          <w:rFonts w:ascii="Times New Roman" w:hAnsi="Times New Roman" w:cs="Times New Roman"/>
          <w:lang w:val="en-CA"/>
        </w:rPr>
        <w:t>s</w:t>
      </w:r>
      <w:r w:rsidR="00EB5997">
        <w:rPr>
          <w:rFonts w:ascii="Times New Roman" w:hAnsi="Times New Roman" w:cs="Times New Roman"/>
          <w:lang w:val="en-CA"/>
        </w:rPr>
        <w:t xml:space="preserve"> </w:t>
      </w:r>
      <w:r w:rsidR="00B11F4F">
        <w:rPr>
          <w:rFonts w:ascii="Times New Roman" w:hAnsi="Times New Roman" w:cs="Times New Roman"/>
          <w:lang w:val="en-CA"/>
        </w:rPr>
        <w:t>rare</w:t>
      </w:r>
      <w:r w:rsidR="00D67674" w:rsidRPr="009659FF">
        <w:rPr>
          <w:rFonts w:ascii="Times New Roman" w:hAnsi="Times New Roman" w:cs="Times New Roman"/>
          <w:lang w:val="en-CA"/>
        </w:rPr>
        <w:t xml:space="preserve"> species or those in special habitats</w:t>
      </w:r>
      <w:r w:rsidR="00AB0E34">
        <w:rPr>
          <w:rFonts w:ascii="Times New Roman" w:hAnsi="Times New Roman" w:cs="Times New Roman"/>
          <w:lang w:val="en-CA"/>
        </w:rPr>
        <w:t>.</w:t>
      </w:r>
      <w:r w:rsidR="00D67674" w:rsidRPr="009659FF">
        <w:rPr>
          <w:rFonts w:ascii="Times New Roman" w:hAnsi="Times New Roman" w:cs="Times New Roman"/>
          <w:lang w:val="en-CA"/>
        </w:rPr>
        <w:t xml:space="preserve"> These </w:t>
      </w:r>
      <w:r w:rsidR="00EB5997">
        <w:rPr>
          <w:rFonts w:ascii="Times New Roman" w:hAnsi="Times New Roman" w:cs="Times New Roman"/>
          <w:lang w:val="en-CA"/>
        </w:rPr>
        <w:t xml:space="preserve">points </w:t>
      </w:r>
      <w:r w:rsidR="00D67674" w:rsidRPr="009659FF">
        <w:rPr>
          <w:rFonts w:ascii="Times New Roman" w:hAnsi="Times New Roman" w:cs="Times New Roman"/>
          <w:lang w:val="en-CA"/>
        </w:rPr>
        <w:t xml:space="preserve">came from published records as well </w:t>
      </w:r>
      <w:r w:rsidR="00CF6A3E">
        <w:rPr>
          <w:rFonts w:ascii="Times New Roman" w:hAnsi="Times New Roman" w:cs="Times New Roman"/>
          <w:lang w:val="en-CA"/>
        </w:rPr>
        <w:t>from the research</w:t>
      </w:r>
      <w:r w:rsidR="00D67674" w:rsidRPr="009659FF">
        <w:rPr>
          <w:rFonts w:ascii="Times New Roman" w:hAnsi="Times New Roman" w:cs="Times New Roman"/>
          <w:lang w:val="en-CA"/>
        </w:rPr>
        <w:t xml:space="preserve"> program</w:t>
      </w:r>
      <w:r w:rsidR="00CF6A3E">
        <w:rPr>
          <w:rFonts w:ascii="Times New Roman" w:hAnsi="Times New Roman" w:cs="Times New Roman"/>
          <w:lang w:val="en-CA"/>
        </w:rPr>
        <w:t xml:space="preserve"> of A.R.E. Sinclair</w:t>
      </w:r>
      <w:r w:rsidR="00F00AC6">
        <w:rPr>
          <w:rFonts w:ascii="Times New Roman" w:hAnsi="Times New Roman" w:cs="Times New Roman"/>
          <w:lang w:val="en-CA"/>
        </w:rPr>
        <w:t xml:space="preserve"> and colleagues</w:t>
      </w:r>
      <w:r w:rsidR="00AB0E34">
        <w:rPr>
          <w:rFonts w:ascii="Times New Roman" w:hAnsi="Times New Roman" w:cs="Times New Roman"/>
          <w:lang w:val="en-CA"/>
        </w:rPr>
        <w:t>.</w:t>
      </w:r>
      <w:r w:rsidR="00552058">
        <w:rPr>
          <w:rFonts w:ascii="Times New Roman" w:hAnsi="Times New Roman" w:cs="Times New Roman"/>
          <w:lang w:val="en-CA"/>
        </w:rPr>
        <w:t xml:space="preserve"> </w:t>
      </w:r>
      <w:r w:rsidR="00CF6A3E">
        <w:rPr>
          <w:rFonts w:ascii="Times New Roman" w:hAnsi="Times New Roman" w:cs="Times New Roman"/>
          <w:lang w:val="en-CA"/>
        </w:rPr>
        <w:t>The site method (1966</w:t>
      </w:r>
      <w:r w:rsidR="00981FF4">
        <w:rPr>
          <w:rFonts w:ascii="Times New Roman" w:hAnsi="Times New Roman" w:cs="Times New Roman"/>
          <w:lang w:val="en-CA"/>
        </w:rPr>
        <w:t xml:space="preserve"> – </w:t>
      </w:r>
      <w:r w:rsidR="00981FF4" w:rsidRPr="009659FF">
        <w:rPr>
          <w:rFonts w:ascii="Times New Roman" w:hAnsi="Times New Roman" w:cs="Times New Roman"/>
          <w:lang w:val="en-CA"/>
        </w:rPr>
        <w:t>201</w:t>
      </w:r>
      <w:r w:rsidR="00981FF4">
        <w:rPr>
          <w:rFonts w:ascii="Times New Roman" w:hAnsi="Times New Roman" w:cs="Times New Roman"/>
          <w:lang w:val="en-CA"/>
        </w:rPr>
        <w:t>7</w:t>
      </w:r>
      <w:r w:rsidR="00CF6A3E">
        <w:rPr>
          <w:rFonts w:ascii="Times New Roman" w:hAnsi="Times New Roman" w:cs="Times New Roman"/>
          <w:lang w:val="en-CA"/>
        </w:rPr>
        <w:t xml:space="preserve">) is based on </w:t>
      </w:r>
      <w:r>
        <w:rPr>
          <w:rFonts w:ascii="Times New Roman" w:hAnsi="Times New Roman" w:cs="Times New Roman"/>
          <w:lang w:val="en-CA"/>
        </w:rPr>
        <w:t>structured</w:t>
      </w:r>
      <w:r w:rsidR="00CF6A3E">
        <w:rPr>
          <w:rFonts w:ascii="Times New Roman" w:hAnsi="Times New Roman" w:cs="Times New Roman"/>
          <w:lang w:val="en-CA"/>
        </w:rPr>
        <w:t xml:space="preserve"> observations at s</w:t>
      </w:r>
      <w:r w:rsidR="00AB0E34">
        <w:rPr>
          <w:rFonts w:ascii="Times New Roman" w:hAnsi="Times New Roman" w:cs="Times New Roman"/>
          <w:lang w:val="en-CA"/>
        </w:rPr>
        <w:t>ites</w:t>
      </w:r>
      <w:r w:rsidR="00CF6A3E">
        <w:rPr>
          <w:rFonts w:ascii="Times New Roman" w:hAnsi="Times New Roman" w:cs="Times New Roman"/>
          <w:lang w:val="en-CA"/>
        </w:rPr>
        <w:t xml:space="preserve"> </w:t>
      </w:r>
      <w:r w:rsidR="00AB0E34">
        <w:rPr>
          <w:rFonts w:ascii="Times New Roman" w:hAnsi="Times New Roman" w:cs="Times New Roman"/>
          <w:lang w:val="en-CA"/>
        </w:rPr>
        <w:t xml:space="preserve">selected to represent specific </w:t>
      </w:r>
      <w:proofErr w:type="gramStart"/>
      <w:r w:rsidR="00B04643">
        <w:rPr>
          <w:rFonts w:ascii="Times New Roman" w:hAnsi="Times New Roman" w:cs="Times New Roman"/>
          <w:lang w:val="en-CA"/>
        </w:rPr>
        <w:t>habitats, and</w:t>
      </w:r>
      <w:proofErr w:type="gramEnd"/>
      <w:r w:rsidR="000C555B">
        <w:rPr>
          <w:rFonts w:ascii="Times New Roman" w:hAnsi="Times New Roman" w:cs="Times New Roman"/>
          <w:lang w:val="en-CA"/>
        </w:rPr>
        <w:t xml:space="preserve"> replicated </w:t>
      </w:r>
      <w:r>
        <w:rPr>
          <w:rFonts w:ascii="Times New Roman" w:hAnsi="Times New Roman" w:cs="Times New Roman"/>
          <w:lang w:val="en-CA"/>
        </w:rPr>
        <w:t>within</w:t>
      </w:r>
      <w:r w:rsidR="00AB0E34">
        <w:rPr>
          <w:rFonts w:ascii="Times New Roman" w:hAnsi="Times New Roman" w:cs="Times New Roman"/>
          <w:lang w:val="en-CA"/>
        </w:rPr>
        <w:t xml:space="preserve"> habitat</w:t>
      </w:r>
      <w:r>
        <w:rPr>
          <w:rFonts w:ascii="Times New Roman" w:hAnsi="Times New Roman" w:cs="Times New Roman"/>
          <w:lang w:val="en-CA"/>
        </w:rPr>
        <w:t>s and over time</w:t>
      </w:r>
      <w:r w:rsidR="00AB0E34">
        <w:rPr>
          <w:rFonts w:ascii="Times New Roman" w:hAnsi="Times New Roman" w:cs="Times New Roman"/>
          <w:lang w:val="en-CA"/>
        </w:rPr>
        <w:t xml:space="preserve">. At </w:t>
      </w:r>
      <w:r w:rsidR="000C555B">
        <w:rPr>
          <w:rFonts w:ascii="Times New Roman" w:hAnsi="Times New Roman" w:cs="Times New Roman"/>
          <w:lang w:val="en-CA"/>
        </w:rPr>
        <w:t>each</w:t>
      </w:r>
      <w:r w:rsidR="00AB0E34">
        <w:rPr>
          <w:rFonts w:ascii="Times New Roman" w:hAnsi="Times New Roman" w:cs="Times New Roman"/>
          <w:lang w:val="en-CA"/>
        </w:rPr>
        <w:t xml:space="preserve"> site</w:t>
      </w:r>
      <w:r w:rsidR="000C555B">
        <w:rPr>
          <w:rFonts w:ascii="Times New Roman" w:hAnsi="Times New Roman" w:cs="Times New Roman"/>
          <w:lang w:val="en-CA"/>
        </w:rPr>
        <w:t>,</w:t>
      </w:r>
      <w:r w:rsidR="00AB0E34">
        <w:rPr>
          <w:rFonts w:ascii="Times New Roman" w:hAnsi="Times New Roman" w:cs="Times New Roman"/>
          <w:lang w:val="en-CA"/>
        </w:rPr>
        <w:t xml:space="preserve"> birds were recorded </w:t>
      </w:r>
      <w:r w:rsidR="00AB0E34" w:rsidRPr="009659FF">
        <w:rPr>
          <w:rFonts w:ascii="Times New Roman" w:hAnsi="Times New Roman" w:cs="Times New Roman"/>
          <w:lang w:val="en-CA"/>
        </w:rPr>
        <w:t>by sight and sound over a radius of</w:t>
      </w:r>
      <w:r w:rsidR="00AB0E34">
        <w:rPr>
          <w:rFonts w:ascii="Times New Roman" w:hAnsi="Times New Roman" w:cs="Times New Roman"/>
          <w:lang w:val="en-CA"/>
        </w:rPr>
        <w:t xml:space="preserve"> </w:t>
      </w:r>
      <w:r w:rsidR="00AB0E34" w:rsidRPr="009659FF">
        <w:rPr>
          <w:rFonts w:ascii="Times New Roman" w:hAnsi="Times New Roman" w:cs="Times New Roman"/>
          <w:lang w:val="en-CA"/>
        </w:rPr>
        <w:t>50 m for 10 min</w:t>
      </w:r>
      <w:r w:rsidR="00AB0E34">
        <w:rPr>
          <w:rFonts w:ascii="Times New Roman" w:hAnsi="Times New Roman" w:cs="Times New Roman"/>
          <w:lang w:val="en-CA"/>
        </w:rPr>
        <w:t>ute</w:t>
      </w:r>
      <w:r w:rsidR="00AB0E34" w:rsidRPr="009659FF">
        <w:rPr>
          <w:rFonts w:ascii="Times New Roman" w:hAnsi="Times New Roman" w:cs="Times New Roman"/>
          <w:lang w:val="en-CA"/>
        </w:rPr>
        <w:t>s.</w:t>
      </w:r>
      <w:r w:rsidR="00AB0E34">
        <w:rPr>
          <w:rFonts w:ascii="Times New Roman" w:hAnsi="Times New Roman" w:cs="Times New Roman"/>
          <w:lang w:val="en-CA"/>
        </w:rPr>
        <w:t xml:space="preserve"> </w:t>
      </w:r>
      <w:r>
        <w:rPr>
          <w:rFonts w:ascii="Times New Roman" w:hAnsi="Times New Roman" w:cs="Times New Roman"/>
          <w:lang w:val="en-CA"/>
        </w:rPr>
        <w:t>The transect method (</w:t>
      </w:r>
      <w:r w:rsidRPr="009659FF">
        <w:rPr>
          <w:rFonts w:ascii="Times New Roman" w:hAnsi="Times New Roman" w:cs="Times New Roman"/>
          <w:lang w:val="en-CA"/>
        </w:rPr>
        <w:t>1997</w:t>
      </w:r>
      <w:r>
        <w:rPr>
          <w:rFonts w:ascii="Times New Roman" w:hAnsi="Times New Roman" w:cs="Times New Roman"/>
          <w:lang w:val="en-CA"/>
        </w:rPr>
        <w:t xml:space="preserve"> – </w:t>
      </w:r>
      <w:r w:rsidRPr="009659FF">
        <w:rPr>
          <w:rFonts w:ascii="Times New Roman" w:hAnsi="Times New Roman" w:cs="Times New Roman"/>
          <w:lang w:val="en-CA"/>
        </w:rPr>
        <w:t>201</w:t>
      </w:r>
      <w:r>
        <w:rPr>
          <w:rFonts w:ascii="Times New Roman" w:hAnsi="Times New Roman" w:cs="Times New Roman"/>
          <w:lang w:val="en-CA"/>
        </w:rPr>
        <w:t xml:space="preserve">1) is based on road transects covering different areas of the ecosystem. </w:t>
      </w:r>
      <w:r w:rsidR="000334A4">
        <w:rPr>
          <w:rFonts w:ascii="Times New Roman" w:hAnsi="Times New Roman" w:cs="Times New Roman"/>
          <w:lang w:val="en-CA"/>
        </w:rPr>
        <w:t>R</w:t>
      </w:r>
      <w:r w:rsidR="00D67674" w:rsidRPr="009659FF">
        <w:rPr>
          <w:rFonts w:ascii="Times New Roman" w:hAnsi="Times New Roman" w:cs="Times New Roman"/>
          <w:lang w:val="en-CA"/>
        </w:rPr>
        <w:t xml:space="preserve">oad transects were traversed </w:t>
      </w:r>
      <w:r w:rsidR="00D67674" w:rsidRPr="009659FF">
        <w:rPr>
          <w:rFonts w:ascii="Times New Roman" w:hAnsi="Times New Roman" w:cs="Times New Roman"/>
          <w:lang w:val="en-CA"/>
        </w:rPr>
        <w:lastRenderedPageBreak/>
        <w:t>using a vehicle with observers travelling at 30 k</w:t>
      </w:r>
      <w:r w:rsidR="006335D9">
        <w:rPr>
          <w:rFonts w:ascii="Times New Roman" w:hAnsi="Times New Roman" w:cs="Times New Roman"/>
          <w:lang w:val="en-CA"/>
        </w:rPr>
        <w:t>m/</w:t>
      </w:r>
      <w:r w:rsidR="00D67674" w:rsidRPr="009659FF">
        <w:rPr>
          <w:rFonts w:ascii="Times New Roman" w:hAnsi="Times New Roman" w:cs="Times New Roman"/>
          <w:lang w:val="en-CA"/>
        </w:rPr>
        <w:t xml:space="preserve">h. Bird species were those easily seen from a vehicle out to 50 m either side. </w:t>
      </w:r>
      <w:r>
        <w:rPr>
          <w:rFonts w:ascii="Times New Roman" w:hAnsi="Times New Roman" w:cs="Times New Roman"/>
          <w:lang w:val="en-CA"/>
        </w:rPr>
        <w:t>As most t</w:t>
      </w:r>
      <w:r w:rsidR="00D67674" w:rsidRPr="009659FF">
        <w:rPr>
          <w:rFonts w:ascii="Times New Roman" w:hAnsi="Times New Roman" w:cs="Times New Roman"/>
          <w:lang w:val="en-CA"/>
        </w:rPr>
        <w:t xml:space="preserve">ransects were traversed </w:t>
      </w:r>
      <w:r>
        <w:rPr>
          <w:rFonts w:ascii="Times New Roman" w:hAnsi="Times New Roman" w:cs="Times New Roman"/>
          <w:lang w:val="en-CA"/>
        </w:rPr>
        <w:t>multiple</w:t>
      </w:r>
      <w:r w:rsidR="00D67674" w:rsidRPr="009659FF">
        <w:rPr>
          <w:rFonts w:ascii="Times New Roman" w:hAnsi="Times New Roman" w:cs="Times New Roman"/>
          <w:lang w:val="en-CA"/>
        </w:rPr>
        <w:t xml:space="preserve"> times</w:t>
      </w:r>
      <w:r>
        <w:rPr>
          <w:rFonts w:ascii="Times New Roman" w:hAnsi="Times New Roman" w:cs="Times New Roman"/>
          <w:lang w:val="en-CA"/>
        </w:rPr>
        <w:t xml:space="preserve">, this method provides </w:t>
      </w:r>
      <w:r w:rsidR="00D67674" w:rsidRPr="009659FF">
        <w:rPr>
          <w:rFonts w:ascii="Times New Roman" w:hAnsi="Times New Roman" w:cs="Times New Roman"/>
          <w:lang w:val="en-CA"/>
        </w:rPr>
        <w:t>information on temporal change in abundance for a select set of specie</w:t>
      </w:r>
      <w:r>
        <w:rPr>
          <w:rFonts w:ascii="Times New Roman" w:hAnsi="Times New Roman" w:cs="Times New Roman"/>
          <w:lang w:val="en-CA"/>
        </w:rPr>
        <w:t>s</w:t>
      </w:r>
      <w:r w:rsidR="00D67674" w:rsidRPr="009659FF">
        <w:rPr>
          <w:rFonts w:ascii="Times New Roman" w:hAnsi="Times New Roman" w:cs="Times New Roman"/>
          <w:lang w:val="en-CA"/>
        </w:rPr>
        <w:t>.</w:t>
      </w:r>
    </w:p>
    <w:p w14:paraId="58721183" w14:textId="0BA68670" w:rsidR="00C442BB" w:rsidRPr="009659FF" w:rsidRDefault="00707E3C" w:rsidP="00B04643">
      <w:pPr>
        <w:rPr>
          <w:rFonts w:ascii="Times New Roman" w:hAnsi="Times New Roman" w:cs="Times New Roman"/>
          <w:lang w:val="en-CA"/>
        </w:rPr>
      </w:pPr>
      <w:r w:rsidRPr="009659FF">
        <w:rPr>
          <w:rFonts w:ascii="Times New Roman" w:hAnsi="Times New Roman" w:cs="Times New Roman"/>
          <w:b/>
          <w:lang w:val="en-CA"/>
        </w:rPr>
        <w:t>Keywords</w:t>
      </w:r>
      <w:r w:rsidR="00781F7A" w:rsidRPr="009659FF">
        <w:rPr>
          <w:rFonts w:ascii="Times New Roman" w:hAnsi="Times New Roman" w:cs="Times New Roman"/>
          <w:b/>
          <w:lang w:val="en-CA"/>
        </w:rPr>
        <w:t>:</w:t>
      </w:r>
      <w:r w:rsidR="00BF6404" w:rsidRPr="009659FF">
        <w:rPr>
          <w:rFonts w:ascii="Times New Roman" w:hAnsi="Times New Roman" w:cs="Times New Roman"/>
          <w:b/>
          <w:lang w:val="en-CA"/>
        </w:rPr>
        <w:t xml:space="preserve"> </w:t>
      </w:r>
      <w:r w:rsidR="004708DB">
        <w:rPr>
          <w:rFonts w:ascii="Times New Roman" w:hAnsi="Times New Roman" w:cs="Times New Roman"/>
          <w:lang w:val="en-CA"/>
        </w:rPr>
        <w:t>Africa</w:t>
      </w:r>
      <w:r w:rsidR="00BF6404" w:rsidRPr="009659FF">
        <w:rPr>
          <w:rFonts w:ascii="Times New Roman" w:hAnsi="Times New Roman" w:cs="Times New Roman"/>
          <w:lang w:val="en-CA"/>
        </w:rPr>
        <w:t>, Tanzania</w:t>
      </w:r>
      <w:r w:rsidR="006335D9">
        <w:rPr>
          <w:rFonts w:ascii="Times New Roman" w:hAnsi="Times New Roman" w:cs="Times New Roman"/>
          <w:lang w:val="en-CA"/>
        </w:rPr>
        <w:t>,</w:t>
      </w:r>
      <w:r w:rsidR="00BF6404" w:rsidRPr="009659FF">
        <w:rPr>
          <w:rFonts w:ascii="Times New Roman" w:hAnsi="Times New Roman" w:cs="Times New Roman"/>
          <w:lang w:val="en-CA"/>
        </w:rPr>
        <w:t xml:space="preserve"> </w:t>
      </w:r>
      <w:r w:rsidR="004708DB">
        <w:rPr>
          <w:rFonts w:ascii="Times New Roman" w:hAnsi="Times New Roman" w:cs="Times New Roman"/>
          <w:lang w:val="en-CA"/>
        </w:rPr>
        <w:t>occurrences</w:t>
      </w:r>
      <w:r w:rsidR="00BF6404" w:rsidRPr="009659FF">
        <w:rPr>
          <w:rFonts w:ascii="Times New Roman" w:hAnsi="Times New Roman" w:cs="Times New Roman"/>
          <w:lang w:val="en-CA"/>
        </w:rPr>
        <w:t xml:space="preserve">, </w:t>
      </w:r>
      <w:r w:rsidR="004708DB">
        <w:rPr>
          <w:rFonts w:ascii="Times New Roman" w:hAnsi="Times New Roman" w:cs="Times New Roman"/>
          <w:lang w:val="en-CA"/>
        </w:rPr>
        <w:t xml:space="preserve">feeding, </w:t>
      </w:r>
      <w:r w:rsidR="009E59BC">
        <w:rPr>
          <w:rFonts w:ascii="Times New Roman" w:hAnsi="Times New Roman" w:cs="Times New Roman"/>
          <w:lang w:val="en-CA"/>
        </w:rPr>
        <w:t xml:space="preserve">ecology, </w:t>
      </w:r>
      <w:r w:rsidR="00B40E10">
        <w:rPr>
          <w:rFonts w:ascii="Times New Roman" w:hAnsi="Times New Roman" w:cs="Times New Roman"/>
          <w:lang w:val="en-CA"/>
        </w:rPr>
        <w:t xml:space="preserve">birding, </w:t>
      </w:r>
      <w:r w:rsidR="00DD40F0">
        <w:rPr>
          <w:rFonts w:ascii="Times New Roman" w:hAnsi="Times New Roman" w:cs="Times New Roman"/>
          <w:lang w:val="en-CA"/>
        </w:rPr>
        <w:t>long-term survey</w:t>
      </w:r>
      <w:r w:rsidR="00B52E97">
        <w:rPr>
          <w:rFonts w:ascii="Times New Roman" w:hAnsi="Times New Roman" w:cs="Times New Roman"/>
          <w:lang w:val="en-CA"/>
        </w:rPr>
        <w:t>.</w:t>
      </w:r>
    </w:p>
    <w:p w14:paraId="14DB1E0E" w14:textId="77777777" w:rsidR="0095343B" w:rsidRDefault="0095343B" w:rsidP="00B04643">
      <w:pPr>
        <w:spacing w:line="480" w:lineRule="auto"/>
        <w:rPr>
          <w:rFonts w:ascii="Times New Roman" w:hAnsi="Times New Roman" w:cs="Times New Roman"/>
          <w:b/>
          <w:lang w:val="en-US"/>
        </w:rPr>
      </w:pPr>
    </w:p>
    <w:p w14:paraId="40AE157C" w14:textId="13252716" w:rsidR="0095343B" w:rsidRDefault="00B52E97" w:rsidP="00B04643">
      <w:pPr>
        <w:spacing w:line="480" w:lineRule="auto"/>
        <w:rPr>
          <w:rFonts w:ascii="Times New Roman" w:hAnsi="Times New Roman" w:cs="Times New Roman"/>
          <w:b/>
          <w:lang w:val="en-US"/>
        </w:rPr>
      </w:pPr>
      <w:r w:rsidRPr="00502D78">
        <w:rPr>
          <w:rFonts w:ascii="Times New Roman" w:hAnsi="Times New Roman" w:cs="Times New Roman"/>
          <w:b/>
          <w:lang w:val="en-US"/>
        </w:rPr>
        <w:t>METADATA</w:t>
      </w:r>
    </w:p>
    <w:p w14:paraId="135943B9" w14:textId="77777777" w:rsidR="005751D5" w:rsidRPr="00B52E97" w:rsidRDefault="005751D5" w:rsidP="00B04643">
      <w:pPr>
        <w:spacing w:line="480" w:lineRule="auto"/>
        <w:rPr>
          <w:rFonts w:ascii="Times New Roman" w:hAnsi="Times New Roman" w:cs="Times New Roman"/>
          <w:b/>
          <w:lang w:val="en-US"/>
        </w:rPr>
      </w:pPr>
    </w:p>
    <w:p w14:paraId="2B16ACA0" w14:textId="5EF72339" w:rsidR="00024545" w:rsidRPr="009659FF" w:rsidRDefault="00024545" w:rsidP="00B04643">
      <w:pPr>
        <w:spacing w:line="480" w:lineRule="auto"/>
        <w:rPr>
          <w:rFonts w:ascii="Times New Roman" w:hAnsi="Times New Roman" w:cs="Times New Roman"/>
          <w:b/>
          <w:lang w:val="en-CA"/>
        </w:rPr>
      </w:pPr>
      <w:r w:rsidRPr="009659FF">
        <w:rPr>
          <w:rFonts w:ascii="Times New Roman" w:hAnsi="Times New Roman" w:cs="Times New Roman"/>
          <w:b/>
          <w:lang w:val="en-CA"/>
        </w:rPr>
        <w:t>CLASS I.</w:t>
      </w:r>
      <w:r w:rsidRPr="009659FF">
        <w:rPr>
          <w:rFonts w:ascii="Times New Roman" w:hAnsi="Times New Roman" w:cs="Times New Roman"/>
          <w:lang w:val="en-CA"/>
        </w:rPr>
        <w:t xml:space="preserve"> </w:t>
      </w:r>
      <w:r w:rsidRPr="009659FF">
        <w:rPr>
          <w:rFonts w:ascii="Times New Roman" w:hAnsi="Times New Roman" w:cs="Times New Roman"/>
          <w:b/>
          <w:lang w:val="en-CA"/>
        </w:rPr>
        <w:t>DATA SET DESCRIPTORS</w:t>
      </w:r>
    </w:p>
    <w:p w14:paraId="4C5DB959" w14:textId="274C7391" w:rsidR="0074175A" w:rsidRPr="0062501A" w:rsidRDefault="00024545" w:rsidP="00B04643">
      <w:pPr>
        <w:pStyle w:val="ListParagraph"/>
        <w:numPr>
          <w:ilvl w:val="0"/>
          <w:numId w:val="1"/>
        </w:numPr>
        <w:spacing w:line="480" w:lineRule="auto"/>
        <w:rPr>
          <w:rFonts w:ascii="Times New Roman" w:hAnsi="Times New Roman" w:cs="Times New Roman"/>
          <w:lang w:val="en-CA"/>
        </w:rPr>
      </w:pPr>
      <w:r w:rsidRPr="009659FF">
        <w:rPr>
          <w:rFonts w:ascii="Times New Roman" w:hAnsi="Times New Roman" w:cs="Times New Roman"/>
          <w:b/>
          <w:lang w:val="en-CA"/>
        </w:rPr>
        <w:t>Data set identity:</w:t>
      </w:r>
      <w:r w:rsidRPr="009659FF">
        <w:rPr>
          <w:rFonts w:ascii="Times New Roman" w:hAnsi="Times New Roman" w:cs="Times New Roman"/>
          <w:lang w:val="en-CA"/>
        </w:rPr>
        <w:t xml:space="preserve"> </w:t>
      </w:r>
      <w:r w:rsidR="0074175A" w:rsidRPr="009659FF">
        <w:rPr>
          <w:rFonts w:ascii="Times New Roman" w:hAnsi="Times New Roman" w:cs="Times New Roman"/>
          <w:lang w:val="en-CA"/>
        </w:rPr>
        <w:t xml:space="preserve">Long term monitoring of Serengeti bird species </w:t>
      </w:r>
      <w:r w:rsidR="009659FF" w:rsidRPr="009659FF">
        <w:rPr>
          <w:rFonts w:ascii="Times New Roman" w:hAnsi="Times New Roman" w:cs="Times New Roman"/>
          <w:lang w:val="en-CA"/>
        </w:rPr>
        <w:t>habitat</w:t>
      </w:r>
      <w:r w:rsidR="0074175A" w:rsidRPr="009659FF">
        <w:rPr>
          <w:rFonts w:ascii="Times New Roman" w:hAnsi="Times New Roman" w:cs="Times New Roman"/>
          <w:lang w:val="en-CA"/>
        </w:rPr>
        <w:t xml:space="preserve"> choice and changes in abundance.</w:t>
      </w:r>
    </w:p>
    <w:p w14:paraId="54712B1E" w14:textId="466E04CF" w:rsidR="00024545" w:rsidRPr="00DC2363" w:rsidRDefault="00024545" w:rsidP="00B04643">
      <w:pPr>
        <w:pStyle w:val="ListParagraph"/>
        <w:numPr>
          <w:ilvl w:val="0"/>
          <w:numId w:val="1"/>
        </w:numPr>
        <w:spacing w:line="480" w:lineRule="auto"/>
        <w:rPr>
          <w:rFonts w:ascii="Times New Roman" w:hAnsi="Times New Roman" w:cs="Times New Roman"/>
          <w:lang w:val="en-CA"/>
        </w:rPr>
      </w:pPr>
      <w:r w:rsidRPr="00DC2363">
        <w:rPr>
          <w:rFonts w:ascii="Times New Roman" w:hAnsi="Times New Roman" w:cs="Times New Roman"/>
          <w:b/>
          <w:lang w:val="en-CA"/>
        </w:rPr>
        <w:t xml:space="preserve">Data set identification code: </w:t>
      </w:r>
      <w:r w:rsidR="00664003" w:rsidRPr="00664003">
        <w:rPr>
          <w:rFonts w:ascii="Times New Roman" w:hAnsi="Times New Roman" w:cs="Times New Roman"/>
          <w:lang w:val="en-CA"/>
        </w:rPr>
        <w:t xml:space="preserve">Henao Diaz &amp; Sinclair - </w:t>
      </w:r>
      <w:r w:rsidR="00DC2363" w:rsidRPr="00664003">
        <w:rPr>
          <w:rFonts w:ascii="Times New Roman" w:hAnsi="Times New Roman" w:cs="Times New Roman"/>
          <w:lang w:val="en-CA"/>
        </w:rPr>
        <w:t>s</w:t>
      </w:r>
      <w:r w:rsidR="00414C05" w:rsidRPr="00DC2363">
        <w:rPr>
          <w:rFonts w:ascii="Times New Roman" w:hAnsi="Times New Roman" w:cs="Times New Roman"/>
          <w:lang w:val="en-CA"/>
        </w:rPr>
        <w:t>erengeti_birds</w:t>
      </w:r>
      <w:r w:rsidR="00664003">
        <w:rPr>
          <w:rFonts w:ascii="Times New Roman" w:hAnsi="Times New Roman" w:cs="Times New Roman"/>
          <w:lang w:val="en-CA"/>
        </w:rPr>
        <w:t>_dataset</w:t>
      </w:r>
      <w:r w:rsidR="00414C05" w:rsidRPr="00DC2363">
        <w:rPr>
          <w:rFonts w:ascii="Times New Roman" w:hAnsi="Times New Roman" w:cs="Times New Roman"/>
          <w:lang w:val="en-CA"/>
        </w:rPr>
        <w:t>.txt</w:t>
      </w:r>
    </w:p>
    <w:p w14:paraId="1490011B" w14:textId="77777777" w:rsidR="00024545" w:rsidRPr="00DC2363" w:rsidRDefault="00024545" w:rsidP="00B04643">
      <w:pPr>
        <w:pStyle w:val="ListParagraph"/>
        <w:numPr>
          <w:ilvl w:val="0"/>
          <w:numId w:val="1"/>
        </w:numPr>
        <w:spacing w:line="480" w:lineRule="auto"/>
        <w:rPr>
          <w:rFonts w:ascii="Times New Roman" w:hAnsi="Times New Roman" w:cs="Times New Roman"/>
          <w:b/>
          <w:lang w:val="en-CA"/>
        </w:rPr>
      </w:pPr>
      <w:r w:rsidRPr="00DC2363">
        <w:rPr>
          <w:rFonts w:ascii="Times New Roman" w:hAnsi="Times New Roman" w:cs="Times New Roman"/>
          <w:b/>
          <w:lang w:val="en-CA"/>
        </w:rPr>
        <w:t>Data set description</w:t>
      </w:r>
    </w:p>
    <w:p w14:paraId="125FFBA4" w14:textId="0853F454" w:rsidR="00B52E97" w:rsidRPr="009659FF" w:rsidRDefault="00024545" w:rsidP="00B04643">
      <w:pPr>
        <w:spacing w:line="480" w:lineRule="auto"/>
        <w:rPr>
          <w:rFonts w:ascii="Times New Roman" w:hAnsi="Times New Roman" w:cs="Times New Roman"/>
          <w:vertAlign w:val="superscript"/>
          <w:lang w:val="en-CA"/>
        </w:rPr>
      </w:pPr>
      <w:r w:rsidRPr="009659FF">
        <w:rPr>
          <w:rFonts w:ascii="Times New Roman" w:hAnsi="Times New Roman" w:cs="Times New Roman"/>
          <w:b/>
          <w:lang w:val="en-CA"/>
        </w:rPr>
        <w:t>1. Originators:</w:t>
      </w:r>
      <w:r w:rsidRPr="009659FF">
        <w:rPr>
          <w:rFonts w:ascii="Times New Roman" w:hAnsi="Times New Roman" w:cs="Times New Roman"/>
          <w:lang w:val="en-CA"/>
        </w:rPr>
        <w:t xml:space="preserve"> </w:t>
      </w:r>
      <w:r w:rsidR="00924FD5" w:rsidRPr="009659FF">
        <w:rPr>
          <w:rFonts w:ascii="Times New Roman" w:hAnsi="Times New Roman" w:cs="Times New Roman"/>
          <w:lang w:val="en-CA"/>
        </w:rPr>
        <w:t>Anthony R. E. Sinclair</w:t>
      </w:r>
      <w:r w:rsidR="00924FD5" w:rsidRPr="009659FF">
        <w:rPr>
          <w:rFonts w:ascii="Times New Roman" w:hAnsi="Times New Roman" w:cs="Times New Roman"/>
          <w:vertAlign w:val="superscript"/>
          <w:lang w:val="en-CA"/>
        </w:rPr>
        <w:t>1, 2</w:t>
      </w:r>
    </w:p>
    <w:p w14:paraId="0897BB93" w14:textId="77777777" w:rsidR="00924FD5" w:rsidRPr="009659FF" w:rsidRDefault="00924FD5" w:rsidP="00B04643">
      <w:pPr>
        <w:spacing w:line="480" w:lineRule="auto"/>
        <w:rPr>
          <w:rFonts w:ascii="Times New Roman" w:hAnsi="Times New Roman" w:cs="Times New Roman"/>
          <w:lang w:val="en-CA"/>
        </w:rPr>
      </w:pPr>
      <w:r w:rsidRPr="009659FF">
        <w:rPr>
          <w:rFonts w:ascii="Times New Roman" w:hAnsi="Times New Roman" w:cs="Times New Roman"/>
          <w:vertAlign w:val="superscript"/>
          <w:lang w:val="en-CA"/>
        </w:rPr>
        <w:t>1</w:t>
      </w:r>
      <w:r w:rsidRPr="009659FF">
        <w:rPr>
          <w:rFonts w:ascii="Times New Roman" w:hAnsi="Times New Roman" w:cs="Times New Roman"/>
          <w:lang w:val="en-CA"/>
        </w:rPr>
        <w:t>Biodiversity Research Centre, University of British Columbia, Canada</w:t>
      </w:r>
    </w:p>
    <w:p w14:paraId="73872F2A" w14:textId="2A278A59" w:rsidR="00024545" w:rsidRPr="009659FF" w:rsidRDefault="00924FD5" w:rsidP="00B04643">
      <w:pPr>
        <w:spacing w:line="480" w:lineRule="auto"/>
        <w:rPr>
          <w:rFonts w:ascii="Times New Roman" w:hAnsi="Times New Roman" w:cs="Times New Roman"/>
          <w:lang w:val="en-CA"/>
        </w:rPr>
      </w:pPr>
      <w:r w:rsidRPr="009659FF">
        <w:rPr>
          <w:rFonts w:ascii="Times New Roman" w:hAnsi="Times New Roman" w:cs="Times New Roman"/>
          <w:vertAlign w:val="superscript"/>
          <w:lang w:val="en-CA"/>
        </w:rPr>
        <w:t>2</w:t>
      </w:r>
      <w:r w:rsidRPr="009659FF">
        <w:rPr>
          <w:rFonts w:ascii="Times New Roman" w:hAnsi="Times New Roman" w:cs="Times New Roman"/>
          <w:lang w:val="en-CA"/>
        </w:rPr>
        <w:t>Department of Zoology, University of British Columbia, Canada</w:t>
      </w:r>
    </w:p>
    <w:p w14:paraId="663AF6FB" w14:textId="31DE62AA" w:rsidR="00CF4DE0" w:rsidRPr="009659FF" w:rsidRDefault="00024545" w:rsidP="00CF4DE0">
      <w:pPr>
        <w:pStyle w:val="ListParagraph"/>
        <w:spacing w:line="480" w:lineRule="auto"/>
        <w:ind w:left="0"/>
        <w:rPr>
          <w:rFonts w:ascii="Times New Roman" w:hAnsi="Times New Roman" w:cs="Times New Roman"/>
          <w:lang w:val="en-CA"/>
        </w:rPr>
      </w:pPr>
      <w:r w:rsidRPr="009659FF">
        <w:rPr>
          <w:rFonts w:ascii="Times New Roman" w:hAnsi="Times New Roman" w:cs="Times New Roman"/>
          <w:b/>
          <w:lang w:val="en-CA"/>
        </w:rPr>
        <w:t>2. Abstract</w:t>
      </w:r>
      <w:r w:rsidR="00BB0ACB" w:rsidRPr="009659FF">
        <w:rPr>
          <w:rFonts w:ascii="Times New Roman" w:hAnsi="Times New Roman" w:cs="Times New Roman"/>
          <w:b/>
          <w:lang w:val="en-CA"/>
        </w:rPr>
        <w:t xml:space="preserve">: </w:t>
      </w:r>
      <w:r w:rsidR="00CF4DE0">
        <w:rPr>
          <w:rFonts w:ascii="Times New Roman" w:hAnsi="Times New Roman" w:cs="Times New Roman"/>
          <w:lang w:val="en-CA"/>
        </w:rPr>
        <w:t xml:space="preserve">The Serengeti ecosystem contains one of the most diverse bird assemblages in Africa. We present here a dataset consisting of </w:t>
      </w:r>
      <w:r w:rsidR="00CF4DE0" w:rsidRPr="009659FF">
        <w:rPr>
          <w:rFonts w:ascii="Times New Roman" w:hAnsi="Times New Roman" w:cs="Times New Roman"/>
          <w:lang w:val="en-CA"/>
        </w:rPr>
        <w:t>abundance</w:t>
      </w:r>
      <w:r w:rsidR="00CF4DE0">
        <w:rPr>
          <w:rFonts w:ascii="Times New Roman" w:hAnsi="Times New Roman" w:cs="Times New Roman"/>
          <w:lang w:val="en-CA"/>
        </w:rPr>
        <w:t>s</w:t>
      </w:r>
      <w:r w:rsidR="00CF4DE0" w:rsidRPr="009659FF">
        <w:rPr>
          <w:rFonts w:ascii="Times New Roman" w:hAnsi="Times New Roman" w:cs="Times New Roman"/>
          <w:lang w:val="en-CA"/>
        </w:rPr>
        <w:t xml:space="preserve"> of bird species in different habitats of the Serengeti ecosystem </w:t>
      </w:r>
      <w:r w:rsidR="00CF4DE0">
        <w:rPr>
          <w:rFonts w:ascii="Times New Roman" w:hAnsi="Times New Roman" w:cs="Times New Roman"/>
          <w:lang w:val="en-CA"/>
        </w:rPr>
        <w:t xml:space="preserve">over </w:t>
      </w:r>
      <w:proofErr w:type="gramStart"/>
      <w:r w:rsidR="00CF4DE0">
        <w:rPr>
          <w:rFonts w:ascii="Times New Roman" w:hAnsi="Times New Roman" w:cs="Times New Roman"/>
          <w:lang w:val="en-CA"/>
        </w:rPr>
        <w:t>a</w:t>
      </w:r>
      <w:proofErr w:type="gramEnd"/>
      <w:r w:rsidR="00CF4DE0">
        <w:rPr>
          <w:rFonts w:ascii="Times New Roman" w:hAnsi="Times New Roman" w:cs="Times New Roman"/>
          <w:lang w:val="en-CA"/>
        </w:rPr>
        <w:t xml:space="preserve"> 87-year timeframe</w:t>
      </w:r>
      <w:r w:rsidR="00CF4DE0" w:rsidRPr="009659FF">
        <w:rPr>
          <w:rFonts w:ascii="Times New Roman" w:hAnsi="Times New Roman" w:cs="Times New Roman"/>
          <w:lang w:val="en-CA"/>
        </w:rPr>
        <w:t xml:space="preserve">. </w:t>
      </w:r>
      <w:r w:rsidR="00CF4DE0">
        <w:rPr>
          <w:rFonts w:ascii="Times New Roman" w:hAnsi="Times New Roman" w:cs="Times New Roman"/>
          <w:lang w:val="en-CA"/>
        </w:rPr>
        <w:t xml:space="preserve">This dataset comprises </w:t>
      </w:r>
      <w:r w:rsidR="00266016">
        <w:rPr>
          <w:rFonts w:ascii="Times New Roman" w:hAnsi="Times New Roman" w:cs="Times New Roman"/>
          <w:lang w:val="en-CA"/>
        </w:rPr>
        <w:t>66,643</w:t>
      </w:r>
      <w:r w:rsidR="00CF4DE0">
        <w:rPr>
          <w:rFonts w:ascii="Times New Roman" w:hAnsi="Times New Roman" w:cs="Times New Roman"/>
          <w:lang w:val="en-CA"/>
        </w:rPr>
        <w:t xml:space="preserve">georeferenced occurrences for </w:t>
      </w:r>
      <w:r w:rsidR="00B23F1A">
        <w:rPr>
          <w:rFonts w:ascii="Times New Roman" w:hAnsi="Times New Roman" w:cs="Times New Roman"/>
          <w:lang w:val="en-CA"/>
        </w:rPr>
        <w:t>568 species</w:t>
      </w:r>
      <w:r w:rsidR="00CF4DE0">
        <w:rPr>
          <w:rFonts w:ascii="Times New Roman" w:hAnsi="Times New Roman" w:cs="Times New Roman"/>
          <w:lang w:val="en-CA"/>
        </w:rPr>
        <w:t xml:space="preserve"> from 1929 to 2017. Most records contain feeding location, food source, distribution status and observation locality.</w:t>
      </w:r>
      <w:r w:rsidR="00CF4DE0" w:rsidRPr="009659FF">
        <w:rPr>
          <w:rFonts w:ascii="Times New Roman" w:hAnsi="Times New Roman" w:cs="Times New Roman"/>
          <w:lang w:val="en-CA"/>
        </w:rPr>
        <w:t xml:space="preserve"> </w:t>
      </w:r>
      <w:r w:rsidR="00CF4DE0">
        <w:rPr>
          <w:rFonts w:ascii="Times New Roman" w:hAnsi="Times New Roman" w:cs="Times New Roman"/>
          <w:lang w:val="en-CA"/>
        </w:rPr>
        <w:t xml:space="preserve">The records originate from three different but complementary methodologies: points, sites and transects. The point method (bird species records: </w:t>
      </w:r>
      <w:r w:rsidR="00CF4DE0" w:rsidRPr="009659FF">
        <w:rPr>
          <w:rFonts w:ascii="Times New Roman" w:hAnsi="Times New Roman" w:cs="Times New Roman"/>
          <w:lang w:val="en-CA"/>
        </w:rPr>
        <w:t>1</w:t>
      </w:r>
      <w:r w:rsidR="00CF4DE0">
        <w:rPr>
          <w:rFonts w:ascii="Times New Roman" w:hAnsi="Times New Roman" w:cs="Times New Roman"/>
          <w:lang w:val="en-CA"/>
        </w:rPr>
        <w:t xml:space="preserve">929 – </w:t>
      </w:r>
      <w:r w:rsidR="00CF4DE0" w:rsidRPr="009659FF">
        <w:rPr>
          <w:rFonts w:ascii="Times New Roman" w:hAnsi="Times New Roman" w:cs="Times New Roman"/>
          <w:lang w:val="en-CA"/>
        </w:rPr>
        <w:t>201</w:t>
      </w:r>
      <w:r w:rsidR="00CF4DE0">
        <w:rPr>
          <w:rFonts w:ascii="Times New Roman" w:hAnsi="Times New Roman" w:cs="Times New Roman"/>
          <w:lang w:val="en-CA"/>
        </w:rPr>
        <w:t xml:space="preserve">7) is based on </w:t>
      </w:r>
      <w:r w:rsidR="00CF4DE0" w:rsidRPr="00981FF4">
        <w:rPr>
          <w:rFonts w:ascii="Times New Roman" w:hAnsi="Times New Roman" w:cs="Times New Roman"/>
          <w:i/>
          <w:lang w:val="en-CA"/>
        </w:rPr>
        <w:t>ad hoc</w:t>
      </w:r>
      <w:r w:rsidR="00CF4DE0">
        <w:rPr>
          <w:rFonts w:ascii="Times New Roman" w:hAnsi="Times New Roman" w:cs="Times New Roman"/>
          <w:lang w:val="en-CA"/>
        </w:rPr>
        <w:t xml:space="preserve"> observations and includes rare</w:t>
      </w:r>
      <w:r w:rsidR="00CF4DE0" w:rsidRPr="009659FF">
        <w:rPr>
          <w:rFonts w:ascii="Times New Roman" w:hAnsi="Times New Roman" w:cs="Times New Roman"/>
          <w:lang w:val="en-CA"/>
        </w:rPr>
        <w:t xml:space="preserve"> species or those in special habitats</w:t>
      </w:r>
      <w:r w:rsidR="00CF4DE0">
        <w:rPr>
          <w:rFonts w:ascii="Times New Roman" w:hAnsi="Times New Roman" w:cs="Times New Roman"/>
          <w:lang w:val="en-CA"/>
        </w:rPr>
        <w:t>.</w:t>
      </w:r>
      <w:r w:rsidR="00CF4DE0" w:rsidRPr="009659FF">
        <w:rPr>
          <w:rFonts w:ascii="Times New Roman" w:hAnsi="Times New Roman" w:cs="Times New Roman"/>
          <w:lang w:val="en-CA"/>
        </w:rPr>
        <w:t xml:space="preserve"> These </w:t>
      </w:r>
      <w:r w:rsidR="00CF4DE0">
        <w:rPr>
          <w:rFonts w:ascii="Times New Roman" w:hAnsi="Times New Roman" w:cs="Times New Roman"/>
          <w:lang w:val="en-CA"/>
        </w:rPr>
        <w:t xml:space="preserve">points </w:t>
      </w:r>
      <w:r w:rsidR="00CF4DE0" w:rsidRPr="009659FF">
        <w:rPr>
          <w:rFonts w:ascii="Times New Roman" w:hAnsi="Times New Roman" w:cs="Times New Roman"/>
          <w:lang w:val="en-CA"/>
        </w:rPr>
        <w:t xml:space="preserve">came from published records as well </w:t>
      </w:r>
      <w:r w:rsidR="00CF4DE0">
        <w:rPr>
          <w:rFonts w:ascii="Times New Roman" w:hAnsi="Times New Roman" w:cs="Times New Roman"/>
          <w:lang w:val="en-CA"/>
        </w:rPr>
        <w:t>from the research</w:t>
      </w:r>
      <w:r w:rsidR="00CF4DE0" w:rsidRPr="009659FF">
        <w:rPr>
          <w:rFonts w:ascii="Times New Roman" w:hAnsi="Times New Roman" w:cs="Times New Roman"/>
          <w:lang w:val="en-CA"/>
        </w:rPr>
        <w:t xml:space="preserve"> program</w:t>
      </w:r>
      <w:r w:rsidR="00CF4DE0">
        <w:rPr>
          <w:rFonts w:ascii="Times New Roman" w:hAnsi="Times New Roman" w:cs="Times New Roman"/>
          <w:lang w:val="en-CA"/>
        </w:rPr>
        <w:t xml:space="preserve"> of A.R.E. Sinclair and colleagues. The site method (1966 </w:t>
      </w:r>
      <w:r w:rsidR="00CF4DE0">
        <w:rPr>
          <w:rFonts w:ascii="Times New Roman" w:hAnsi="Times New Roman" w:cs="Times New Roman"/>
          <w:lang w:val="en-CA"/>
        </w:rPr>
        <w:lastRenderedPageBreak/>
        <w:t xml:space="preserve">– </w:t>
      </w:r>
      <w:r w:rsidR="00CF4DE0" w:rsidRPr="009659FF">
        <w:rPr>
          <w:rFonts w:ascii="Times New Roman" w:hAnsi="Times New Roman" w:cs="Times New Roman"/>
          <w:lang w:val="en-CA"/>
        </w:rPr>
        <w:t>201</w:t>
      </w:r>
      <w:r w:rsidR="00CF4DE0">
        <w:rPr>
          <w:rFonts w:ascii="Times New Roman" w:hAnsi="Times New Roman" w:cs="Times New Roman"/>
          <w:lang w:val="en-CA"/>
        </w:rPr>
        <w:t xml:space="preserve">7) is based on structured observations at sites selected to represent specific habitats, and replicated within habitats and over time. At each site, birds were recorded </w:t>
      </w:r>
      <w:r w:rsidR="00CF4DE0" w:rsidRPr="009659FF">
        <w:rPr>
          <w:rFonts w:ascii="Times New Roman" w:hAnsi="Times New Roman" w:cs="Times New Roman"/>
          <w:lang w:val="en-CA"/>
        </w:rPr>
        <w:t>by sight and sound over a radius of</w:t>
      </w:r>
      <w:r w:rsidR="00CF4DE0">
        <w:rPr>
          <w:rFonts w:ascii="Times New Roman" w:hAnsi="Times New Roman" w:cs="Times New Roman"/>
          <w:lang w:val="en-CA"/>
        </w:rPr>
        <w:t xml:space="preserve"> </w:t>
      </w:r>
      <w:r w:rsidR="00CF4DE0" w:rsidRPr="009659FF">
        <w:rPr>
          <w:rFonts w:ascii="Times New Roman" w:hAnsi="Times New Roman" w:cs="Times New Roman"/>
          <w:lang w:val="en-CA"/>
        </w:rPr>
        <w:t>50 m for 10 min</w:t>
      </w:r>
      <w:r w:rsidR="00CF4DE0">
        <w:rPr>
          <w:rFonts w:ascii="Times New Roman" w:hAnsi="Times New Roman" w:cs="Times New Roman"/>
          <w:lang w:val="en-CA"/>
        </w:rPr>
        <w:t>ute</w:t>
      </w:r>
      <w:r w:rsidR="00CF4DE0" w:rsidRPr="009659FF">
        <w:rPr>
          <w:rFonts w:ascii="Times New Roman" w:hAnsi="Times New Roman" w:cs="Times New Roman"/>
          <w:lang w:val="en-CA"/>
        </w:rPr>
        <w:t>s.</w:t>
      </w:r>
      <w:r w:rsidR="00CF4DE0">
        <w:rPr>
          <w:rFonts w:ascii="Times New Roman" w:hAnsi="Times New Roman" w:cs="Times New Roman"/>
          <w:lang w:val="en-CA"/>
        </w:rPr>
        <w:t xml:space="preserve"> The transect method (</w:t>
      </w:r>
      <w:r w:rsidR="00CF4DE0" w:rsidRPr="009659FF">
        <w:rPr>
          <w:rFonts w:ascii="Times New Roman" w:hAnsi="Times New Roman" w:cs="Times New Roman"/>
          <w:lang w:val="en-CA"/>
        </w:rPr>
        <w:t>1997</w:t>
      </w:r>
      <w:r w:rsidR="00CF4DE0">
        <w:rPr>
          <w:rFonts w:ascii="Times New Roman" w:hAnsi="Times New Roman" w:cs="Times New Roman"/>
          <w:lang w:val="en-CA"/>
        </w:rPr>
        <w:t xml:space="preserve"> – </w:t>
      </w:r>
      <w:r w:rsidR="00CF4DE0" w:rsidRPr="009659FF">
        <w:rPr>
          <w:rFonts w:ascii="Times New Roman" w:hAnsi="Times New Roman" w:cs="Times New Roman"/>
          <w:lang w:val="en-CA"/>
        </w:rPr>
        <w:t>201</w:t>
      </w:r>
      <w:r w:rsidR="00CF4DE0">
        <w:rPr>
          <w:rFonts w:ascii="Times New Roman" w:hAnsi="Times New Roman" w:cs="Times New Roman"/>
          <w:lang w:val="en-CA"/>
        </w:rPr>
        <w:t>1) is based on road transects covering different areas of the ecosystem. R</w:t>
      </w:r>
      <w:r w:rsidR="00CF4DE0" w:rsidRPr="009659FF">
        <w:rPr>
          <w:rFonts w:ascii="Times New Roman" w:hAnsi="Times New Roman" w:cs="Times New Roman"/>
          <w:lang w:val="en-CA"/>
        </w:rPr>
        <w:t>oad transects were traversed using a vehicle with observers travelling at 30 k</w:t>
      </w:r>
      <w:r w:rsidR="00CF4DE0">
        <w:rPr>
          <w:rFonts w:ascii="Times New Roman" w:hAnsi="Times New Roman" w:cs="Times New Roman"/>
          <w:lang w:val="en-CA"/>
        </w:rPr>
        <w:t>m/</w:t>
      </w:r>
      <w:r w:rsidR="00CF4DE0" w:rsidRPr="009659FF">
        <w:rPr>
          <w:rFonts w:ascii="Times New Roman" w:hAnsi="Times New Roman" w:cs="Times New Roman"/>
          <w:lang w:val="en-CA"/>
        </w:rPr>
        <w:t xml:space="preserve">h. Bird species were those easily seen from a vehicle out to 50 m either side. </w:t>
      </w:r>
      <w:r w:rsidR="00CF4DE0">
        <w:rPr>
          <w:rFonts w:ascii="Times New Roman" w:hAnsi="Times New Roman" w:cs="Times New Roman"/>
          <w:lang w:val="en-CA"/>
        </w:rPr>
        <w:t>As most t</w:t>
      </w:r>
      <w:r w:rsidR="00CF4DE0" w:rsidRPr="009659FF">
        <w:rPr>
          <w:rFonts w:ascii="Times New Roman" w:hAnsi="Times New Roman" w:cs="Times New Roman"/>
          <w:lang w:val="en-CA"/>
        </w:rPr>
        <w:t xml:space="preserve">ransects were traversed </w:t>
      </w:r>
      <w:r w:rsidR="00CF4DE0">
        <w:rPr>
          <w:rFonts w:ascii="Times New Roman" w:hAnsi="Times New Roman" w:cs="Times New Roman"/>
          <w:lang w:val="en-CA"/>
        </w:rPr>
        <w:t>multiple</w:t>
      </w:r>
      <w:r w:rsidR="00CF4DE0" w:rsidRPr="009659FF">
        <w:rPr>
          <w:rFonts w:ascii="Times New Roman" w:hAnsi="Times New Roman" w:cs="Times New Roman"/>
          <w:lang w:val="en-CA"/>
        </w:rPr>
        <w:t xml:space="preserve"> times</w:t>
      </w:r>
      <w:r w:rsidR="00CF4DE0">
        <w:rPr>
          <w:rFonts w:ascii="Times New Roman" w:hAnsi="Times New Roman" w:cs="Times New Roman"/>
          <w:lang w:val="en-CA"/>
        </w:rPr>
        <w:t xml:space="preserve">, this method provides </w:t>
      </w:r>
      <w:r w:rsidR="00CF4DE0" w:rsidRPr="009659FF">
        <w:rPr>
          <w:rFonts w:ascii="Times New Roman" w:hAnsi="Times New Roman" w:cs="Times New Roman"/>
          <w:lang w:val="en-CA"/>
        </w:rPr>
        <w:t>information on temporal change in abundance for a select set of specie</w:t>
      </w:r>
      <w:r w:rsidR="00CF4DE0">
        <w:rPr>
          <w:rFonts w:ascii="Times New Roman" w:hAnsi="Times New Roman" w:cs="Times New Roman"/>
          <w:lang w:val="en-CA"/>
        </w:rPr>
        <w:t>s</w:t>
      </w:r>
      <w:r w:rsidR="00CF4DE0" w:rsidRPr="009659FF">
        <w:rPr>
          <w:rFonts w:ascii="Times New Roman" w:hAnsi="Times New Roman" w:cs="Times New Roman"/>
          <w:lang w:val="en-CA"/>
        </w:rPr>
        <w:t>.</w:t>
      </w:r>
    </w:p>
    <w:p w14:paraId="6470DD79" w14:textId="784904A1" w:rsidR="00B52E97" w:rsidRPr="009659FF" w:rsidRDefault="00B52E97" w:rsidP="00CF4DE0">
      <w:pPr>
        <w:pStyle w:val="ListParagraph"/>
        <w:spacing w:line="480" w:lineRule="auto"/>
        <w:ind w:left="0"/>
        <w:rPr>
          <w:rFonts w:ascii="Times New Roman" w:hAnsi="Times New Roman" w:cs="Times New Roman"/>
          <w:lang w:val="en-CA"/>
        </w:rPr>
      </w:pPr>
      <w:r>
        <w:rPr>
          <w:rFonts w:ascii="Times New Roman" w:hAnsi="Times New Roman" w:cs="Times New Roman"/>
          <w:b/>
          <w:i/>
          <w:lang w:val="en-US"/>
        </w:rPr>
        <w:t xml:space="preserve">D. </w:t>
      </w:r>
      <w:r w:rsidRPr="00576838">
        <w:rPr>
          <w:rFonts w:ascii="Times New Roman" w:hAnsi="Times New Roman" w:cs="Times New Roman"/>
          <w:b/>
          <w:i/>
          <w:lang w:val="en-US"/>
        </w:rPr>
        <w:t>Key words</w:t>
      </w:r>
      <w:r>
        <w:rPr>
          <w:rFonts w:ascii="Times New Roman" w:hAnsi="Times New Roman" w:cs="Times New Roman"/>
          <w:b/>
          <w:i/>
          <w:lang w:val="en-US"/>
        </w:rPr>
        <w:t xml:space="preserve">: </w:t>
      </w:r>
      <w:r>
        <w:rPr>
          <w:rFonts w:ascii="Times New Roman" w:hAnsi="Times New Roman" w:cs="Times New Roman"/>
          <w:lang w:val="en-CA"/>
        </w:rPr>
        <w:t>Africa</w:t>
      </w:r>
      <w:r w:rsidRPr="009659FF">
        <w:rPr>
          <w:rFonts w:ascii="Times New Roman" w:hAnsi="Times New Roman" w:cs="Times New Roman"/>
          <w:lang w:val="en-CA"/>
        </w:rPr>
        <w:t>, Tanzania</w:t>
      </w:r>
      <w:r>
        <w:rPr>
          <w:rFonts w:ascii="Times New Roman" w:hAnsi="Times New Roman" w:cs="Times New Roman"/>
          <w:lang w:val="en-CA"/>
        </w:rPr>
        <w:t>,</w:t>
      </w:r>
      <w:r w:rsidRPr="009659FF">
        <w:rPr>
          <w:rFonts w:ascii="Times New Roman" w:hAnsi="Times New Roman" w:cs="Times New Roman"/>
          <w:lang w:val="en-CA"/>
        </w:rPr>
        <w:t xml:space="preserve"> </w:t>
      </w:r>
      <w:r>
        <w:rPr>
          <w:rFonts w:ascii="Times New Roman" w:hAnsi="Times New Roman" w:cs="Times New Roman"/>
          <w:lang w:val="en-CA"/>
        </w:rPr>
        <w:t>occurrences</w:t>
      </w:r>
      <w:r w:rsidRPr="009659FF">
        <w:rPr>
          <w:rFonts w:ascii="Times New Roman" w:hAnsi="Times New Roman" w:cs="Times New Roman"/>
          <w:lang w:val="en-CA"/>
        </w:rPr>
        <w:t xml:space="preserve">, </w:t>
      </w:r>
      <w:r>
        <w:rPr>
          <w:rFonts w:ascii="Times New Roman" w:hAnsi="Times New Roman" w:cs="Times New Roman"/>
          <w:lang w:val="en-CA"/>
        </w:rPr>
        <w:t>feeding, ecology, birding, long-term survey.</w:t>
      </w:r>
    </w:p>
    <w:p w14:paraId="5F92E3C9" w14:textId="58CA5021" w:rsidR="00BB0ACB" w:rsidRPr="009659FF" w:rsidRDefault="00BB0ACB" w:rsidP="00B04643">
      <w:pPr>
        <w:spacing w:line="480" w:lineRule="auto"/>
        <w:rPr>
          <w:rFonts w:ascii="Times New Roman" w:hAnsi="Times New Roman" w:cs="Times New Roman"/>
          <w:b/>
          <w:lang w:val="en-CA"/>
        </w:rPr>
      </w:pPr>
    </w:p>
    <w:p w14:paraId="213983DE" w14:textId="77777777" w:rsidR="00BB0ACB" w:rsidRPr="009659FF" w:rsidRDefault="00BB0ACB" w:rsidP="00B04643">
      <w:pPr>
        <w:spacing w:line="480" w:lineRule="auto"/>
        <w:rPr>
          <w:rFonts w:ascii="Times New Roman" w:hAnsi="Times New Roman" w:cs="Times New Roman"/>
          <w:b/>
          <w:lang w:val="en-CA"/>
        </w:rPr>
      </w:pPr>
      <w:r w:rsidRPr="009659FF">
        <w:rPr>
          <w:rFonts w:ascii="Times New Roman" w:hAnsi="Times New Roman" w:cs="Times New Roman"/>
          <w:b/>
          <w:lang w:val="en-CA"/>
        </w:rPr>
        <w:t>CLASS II. RESEARCH ORIGIN DESCRIPTORS</w:t>
      </w:r>
    </w:p>
    <w:p w14:paraId="36849A11" w14:textId="77777777" w:rsidR="00BB0ACB" w:rsidRPr="009659FF" w:rsidRDefault="00BB0ACB" w:rsidP="00B04643">
      <w:pPr>
        <w:pStyle w:val="ListParagraph"/>
        <w:numPr>
          <w:ilvl w:val="0"/>
          <w:numId w:val="2"/>
        </w:numPr>
        <w:spacing w:line="480" w:lineRule="auto"/>
        <w:rPr>
          <w:rFonts w:ascii="Times New Roman" w:hAnsi="Times New Roman" w:cs="Times New Roman"/>
          <w:b/>
          <w:lang w:val="en-CA"/>
        </w:rPr>
      </w:pPr>
      <w:r w:rsidRPr="009659FF">
        <w:rPr>
          <w:rFonts w:ascii="Times New Roman" w:hAnsi="Times New Roman" w:cs="Times New Roman"/>
          <w:b/>
          <w:lang w:val="en-CA"/>
        </w:rPr>
        <w:t>Overall project description</w:t>
      </w:r>
    </w:p>
    <w:p w14:paraId="18173D6B" w14:textId="7EA656BD" w:rsidR="00BB0ACB" w:rsidRPr="009659FF" w:rsidRDefault="00BB0ACB" w:rsidP="00B04643">
      <w:pPr>
        <w:rPr>
          <w:rFonts w:ascii="Times New Roman" w:hAnsi="Times New Roman" w:cs="Times New Roman"/>
          <w:lang w:val="en-CA"/>
        </w:rPr>
      </w:pPr>
      <w:r w:rsidRPr="009659FF">
        <w:rPr>
          <w:rFonts w:ascii="Times New Roman" w:hAnsi="Times New Roman" w:cs="Times New Roman"/>
          <w:b/>
          <w:lang w:val="en-CA"/>
        </w:rPr>
        <w:t xml:space="preserve">1. Identity: </w:t>
      </w:r>
      <w:r w:rsidR="0074175A" w:rsidRPr="00B11F4F">
        <w:rPr>
          <w:rFonts w:ascii="Times New Roman" w:hAnsi="Times New Roman" w:cs="Times New Roman"/>
          <w:lang w:val="en-CA"/>
        </w:rPr>
        <w:t xml:space="preserve">Long term monitoring of Serengeti bird species </w:t>
      </w:r>
      <w:r w:rsidR="009659FF" w:rsidRPr="00B11F4F">
        <w:rPr>
          <w:rFonts w:ascii="Times New Roman" w:hAnsi="Times New Roman" w:cs="Times New Roman"/>
          <w:lang w:val="en-CA"/>
        </w:rPr>
        <w:t>habitat</w:t>
      </w:r>
      <w:r w:rsidR="0074175A" w:rsidRPr="00B11F4F">
        <w:rPr>
          <w:rFonts w:ascii="Times New Roman" w:hAnsi="Times New Roman" w:cs="Times New Roman"/>
          <w:lang w:val="en-CA"/>
        </w:rPr>
        <w:t xml:space="preserve"> choice and changes in abundance.</w:t>
      </w:r>
      <w:r w:rsidR="00B52E97">
        <w:rPr>
          <w:rFonts w:ascii="Times New Roman" w:hAnsi="Times New Roman" w:cs="Times New Roman"/>
          <w:lang w:val="en-CA"/>
        </w:rPr>
        <w:br/>
      </w:r>
    </w:p>
    <w:p w14:paraId="4E9BF109" w14:textId="59830676" w:rsidR="00BB0ACB" w:rsidRPr="009659FF" w:rsidRDefault="00BB0ACB"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b/>
          <w:lang w:val="en-CA"/>
        </w:rPr>
        <w:t>2. Originators:</w:t>
      </w:r>
      <w:r w:rsidRPr="009659FF">
        <w:rPr>
          <w:rFonts w:ascii="Times New Roman" w:hAnsi="Times New Roman" w:cs="Times New Roman"/>
          <w:lang w:val="en-CA"/>
        </w:rPr>
        <w:t xml:space="preserve"> </w:t>
      </w:r>
      <w:r w:rsidR="0074175A" w:rsidRPr="009659FF">
        <w:rPr>
          <w:rFonts w:ascii="Times New Roman" w:hAnsi="Times New Roman" w:cs="Times New Roman"/>
          <w:lang w:val="en-CA"/>
        </w:rPr>
        <w:t>Anthony R.E. Sinclair</w:t>
      </w:r>
    </w:p>
    <w:p w14:paraId="4F7AC4D4" w14:textId="5E62D6FF" w:rsidR="00BB0ACB" w:rsidRPr="009659FF" w:rsidRDefault="00BB0ACB" w:rsidP="00B04643">
      <w:pPr>
        <w:pStyle w:val="ListParagraph"/>
        <w:spacing w:line="480" w:lineRule="auto"/>
        <w:ind w:left="0"/>
        <w:rPr>
          <w:rFonts w:ascii="Times New Roman" w:hAnsi="Times New Roman" w:cs="Times New Roman"/>
          <w:lang w:val="en-CA"/>
        </w:rPr>
      </w:pPr>
      <w:r w:rsidRPr="00B40E10">
        <w:rPr>
          <w:rFonts w:ascii="Times New Roman" w:hAnsi="Times New Roman" w:cs="Times New Roman"/>
          <w:b/>
          <w:lang w:val="en-CA"/>
        </w:rPr>
        <w:t>3. Period of Study:</w:t>
      </w:r>
      <w:r w:rsidRPr="009659FF">
        <w:rPr>
          <w:rFonts w:ascii="Times New Roman" w:hAnsi="Times New Roman" w:cs="Times New Roman"/>
          <w:lang w:val="en-CA"/>
        </w:rPr>
        <w:t xml:space="preserve"> </w:t>
      </w:r>
    </w:p>
    <w:p w14:paraId="2F3BA6D5" w14:textId="376F26DA" w:rsidR="003F3627" w:rsidRPr="009659FF"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Points data (</w:t>
      </w:r>
      <w:r w:rsidRPr="0062501A">
        <w:rPr>
          <w:rFonts w:ascii="Times New Roman" w:hAnsi="Times New Roman" w:cs="Times New Roman"/>
          <w:i/>
          <w:lang w:val="en-CA"/>
        </w:rPr>
        <w:t>ad hoc</w:t>
      </w:r>
      <w:r w:rsidRPr="009659FF">
        <w:rPr>
          <w:rFonts w:ascii="Times New Roman" w:hAnsi="Times New Roman" w:cs="Times New Roman"/>
          <w:lang w:val="en-CA"/>
        </w:rPr>
        <w:t xml:space="preserve"> records) started in 1929 but the majority began in 1996. The data collection is ongoing</w:t>
      </w:r>
      <w:r w:rsidR="005D495D">
        <w:rPr>
          <w:rFonts w:ascii="Times New Roman" w:hAnsi="Times New Roman" w:cs="Times New Roman"/>
          <w:lang w:val="en-CA"/>
        </w:rPr>
        <w:t xml:space="preserve">, </w:t>
      </w:r>
      <w:r w:rsidR="00F00AC6">
        <w:rPr>
          <w:rFonts w:ascii="Times New Roman" w:hAnsi="Times New Roman" w:cs="Times New Roman"/>
          <w:lang w:val="en-CA"/>
        </w:rPr>
        <w:t xml:space="preserve">reported </w:t>
      </w:r>
      <w:r w:rsidR="009E59BC">
        <w:rPr>
          <w:rFonts w:ascii="Times New Roman" w:hAnsi="Times New Roman" w:cs="Times New Roman"/>
          <w:lang w:val="en-CA"/>
        </w:rPr>
        <w:t>here until 2017</w:t>
      </w:r>
      <w:r w:rsidRPr="009659FF">
        <w:rPr>
          <w:rFonts w:ascii="Times New Roman" w:hAnsi="Times New Roman" w:cs="Times New Roman"/>
          <w:lang w:val="en-CA"/>
        </w:rPr>
        <w:t>.</w:t>
      </w:r>
    </w:p>
    <w:p w14:paraId="1E7C097B" w14:textId="55BF8F19" w:rsidR="003F3627" w:rsidRPr="009659FF"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Site data began in 19</w:t>
      </w:r>
      <w:r w:rsidR="00EE56EB">
        <w:rPr>
          <w:rFonts w:ascii="Times New Roman" w:hAnsi="Times New Roman" w:cs="Times New Roman"/>
          <w:lang w:val="en-CA"/>
        </w:rPr>
        <w:t xml:space="preserve">66 </w:t>
      </w:r>
      <w:r w:rsidRPr="009659FF">
        <w:rPr>
          <w:rFonts w:ascii="Times New Roman" w:hAnsi="Times New Roman" w:cs="Times New Roman"/>
          <w:lang w:val="en-CA"/>
        </w:rPr>
        <w:t>and terminated largely in 2011</w:t>
      </w:r>
      <w:r w:rsidR="00F00AC6">
        <w:rPr>
          <w:rFonts w:ascii="Times New Roman" w:hAnsi="Times New Roman" w:cs="Times New Roman"/>
          <w:lang w:val="en-CA"/>
        </w:rPr>
        <w:t>,</w:t>
      </w:r>
      <w:r w:rsidRPr="009659FF">
        <w:rPr>
          <w:rFonts w:ascii="Times New Roman" w:hAnsi="Times New Roman" w:cs="Times New Roman"/>
          <w:lang w:val="en-CA"/>
        </w:rPr>
        <w:t xml:space="preserve"> although a few sites continue</w:t>
      </w:r>
      <w:r w:rsidR="009E59BC">
        <w:rPr>
          <w:rFonts w:ascii="Times New Roman" w:hAnsi="Times New Roman" w:cs="Times New Roman"/>
          <w:lang w:val="en-CA"/>
        </w:rPr>
        <w:t xml:space="preserve"> until 2017</w:t>
      </w:r>
      <w:r w:rsidRPr="009659FF">
        <w:rPr>
          <w:rFonts w:ascii="Times New Roman" w:hAnsi="Times New Roman" w:cs="Times New Roman"/>
          <w:lang w:val="en-CA"/>
        </w:rPr>
        <w:t>.</w:t>
      </w:r>
    </w:p>
    <w:p w14:paraId="4E76360E" w14:textId="6E471EB4" w:rsidR="003F3627" w:rsidRPr="009659FF"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Transect data began in 1997 and terminated in 201</w:t>
      </w:r>
      <w:r w:rsidR="00EE56EB">
        <w:rPr>
          <w:rFonts w:ascii="Times New Roman" w:hAnsi="Times New Roman" w:cs="Times New Roman"/>
          <w:lang w:val="en-CA"/>
        </w:rPr>
        <w:t>1.</w:t>
      </w:r>
    </w:p>
    <w:p w14:paraId="33DDDBB2" w14:textId="10DECF61" w:rsidR="00BB0ACB" w:rsidRPr="009659FF" w:rsidRDefault="00BB0ACB" w:rsidP="00B04643">
      <w:pPr>
        <w:pStyle w:val="ListParagraph"/>
        <w:spacing w:line="480" w:lineRule="auto"/>
        <w:ind w:left="0"/>
        <w:rPr>
          <w:rFonts w:ascii="Times New Roman" w:hAnsi="Times New Roman" w:cs="Times New Roman"/>
          <w:lang w:val="en-CA"/>
        </w:rPr>
      </w:pPr>
      <w:r w:rsidRPr="00B40E10">
        <w:rPr>
          <w:rFonts w:ascii="Times New Roman" w:hAnsi="Times New Roman" w:cs="Times New Roman"/>
          <w:b/>
          <w:lang w:val="en-CA"/>
        </w:rPr>
        <w:t>4. Objectives:</w:t>
      </w:r>
      <w:r w:rsidRPr="009659FF">
        <w:rPr>
          <w:rFonts w:ascii="Times New Roman" w:hAnsi="Times New Roman" w:cs="Times New Roman"/>
          <w:b/>
          <w:lang w:val="en-CA"/>
        </w:rPr>
        <w:t xml:space="preserve"> </w:t>
      </w:r>
    </w:p>
    <w:p w14:paraId="12215BE6" w14:textId="072C7BBC" w:rsidR="003F3627" w:rsidRPr="009659FF"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1. To record the abundance of bird species in different habitats of the Serengeti ecosystem.</w:t>
      </w:r>
    </w:p>
    <w:p w14:paraId="5F98E23F" w14:textId="5A8EB17B" w:rsidR="003F3627" w:rsidRPr="009659FF"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2. To monitor changes in abundance, using three road transects, of a selected group of bird species over time.</w:t>
      </w:r>
    </w:p>
    <w:p w14:paraId="61421DF8" w14:textId="448A2F65" w:rsidR="00BB0ACB" w:rsidRPr="009659FF" w:rsidRDefault="00BB0ACB" w:rsidP="00B04643">
      <w:pPr>
        <w:pStyle w:val="ListParagraph"/>
        <w:spacing w:line="480" w:lineRule="auto"/>
        <w:ind w:left="0"/>
        <w:rPr>
          <w:rFonts w:ascii="Times New Roman" w:hAnsi="Times New Roman" w:cs="Times New Roman"/>
          <w:b/>
          <w:lang w:val="en-CA"/>
        </w:rPr>
      </w:pPr>
      <w:r w:rsidRPr="009659FF">
        <w:rPr>
          <w:rFonts w:ascii="Times New Roman" w:hAnsi="Times New Roman" w:cs="Times New Roman"/>
          <w:b/>
          <w:lang w:val="en-CA"/>
        </w:rPr>
        <w:lastRenderedPageBreak/>
        <w:t>5. Abstract</w:t>
      </w:r>
      <w:r w:rsidRPr="009B1686">
        <w:rPr>
          <w:rFonts w:ascii="Times New Roman" w:hAnsi="Times New Roman" w:cs="Times New Roman"/>
          <w:b/>
          <w:lang w:val="en-CA"/>
        </w:rPr>
        <w:t xml:space="preserve">: </w:t>
      </w:r>
      <w:r w:rsidR="000B28B2" w:rsidRPr="009B1686">
        <w:rPr>
          <w:rFonts w:ascii="Times New Roman" w:hAnsi="Times New Roman" w:cs="Times New Roman"/>
          <w:lang w:val="en-CA"/>
        </w:rPr>
        <w:t>Same as above</w:t>
      </w:r>
    </w:p>
    <w:p w14:paraId="408498EC" w14:textId="0EAE58AC" w:rsidR="00BB0ACB" w:rsidRPr="009659FF" w:rsidRDefault="00BB0ACB" w:rsidP="00B04643">
      <w:pPr>
        <w:pStyle w:val="ListParagraph"/>
        <w:spacing w:line="480" w:lineRule="auto"/>
        <w:ind w:left="0"/>
        <w:rPr>
          <w:rFonts w:ascii="Times New Roman" w:hAnsi="Times New Roman" w:cs="Times New Roman"/>
          <w:lang w:val="en-CA"/>
        </w:rPr>
      </w:pPr>
      <w:r w:rsidRPr="00A034B8">
        <w:rPr>
          <w:rFonts w:ascii="Times New Roman" w:hAnsi="Times New Roman" w:cs="Times New Roman"/>
          <w:b/>
          <w:lang w:val="en-CA"/>
        </w:rPr>
        <w:t>6. Sources of funding:</w:t>
      </w:r>
    </w:p>
    <w:p w14:paraId="2EDAFAD2" w14:textId="28528AED" w:rsidR="003F3627" w:rsidRDefault="003F3627"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lang w:val="en-CA"/>
        </w:rPr>
        <w:t>Canadian Natural Sciences and Engineering Resources Council</w:t>
      </w:r>
      <w:r w:rsidR="00577957">
        <w:rPr>
          <w:rFonts w:ascii="Times New Roman" w:hAnsi="Times New Roman" w:cs="Times New Roman"/>
          <w:lang w:val="en-CA"/>
        </w:rPr>
        <w:t>.</w:t>
      </w:r>
    </w:p>
    <w:p w14:paraId="01A87CB8" w14:textId="14A72255" w:rsidR="00A034B8" w:rsidRDefault="00A034B8" w:rsidP="00B04643">
      <w:pPr>
        <w:pStyle w:val="ListParagraph"/>
        <w:spacing w:line="480" w:lineRule="auto"/>
        <w:ind w:left="0"/>
        <w:rPr>
          <w:rFonts w:ascii="Times New Roman" w:hAnsi="Times New Roman" w:cs="Times New Roman"/>
          <w:lang w:val="en-CA"/>
        </w:rPr>
      </w:pPr>
      <w:r>
        <w:rPr>
          <w:rFonts w:ascii="Times New Roman" w:hAnsi="Times New Roman" w:cs="Times New Roman"/>
          <w:lang w:val="en-CA"/>
        </w:rPr>
        <w:t>Frankfurt Zoological Society.</w:t>
      </w:r>
    </w:p>
    <w:p w14:paraId="7301D83C" w14:textId="77777777" w:rsidR="009B1686" w:rsidRPr="009659FF" w:rsidRDefault="009B1686" w:rsidP="00B04643">
      <w:pPr>
        <w:pStyle w:val="ListParagraph"/>
        <w:spacing w:line="480" w:lineRule="auto"/>
        <w:ind w:left="0"/>
        <w:rPr>
          <w:rFonts w:ascii="Times New Roman" w:hAnsi="Times New Roman" w:cs="Times New Roman"/>
          <w:lang w:val="en-CA"/>
        </w:rPr>
      </w:pPr>
    </w:p>
    <w:p w14:paraId="39EB69CE" w14:textId="77777777" w:rsidR="000B28B2" w:rsidRPr="009659FF" w:rsidRDefault="000B28B2" w:rsidP="00B04643">
      <w:pPr>
        <w:pStyle w:val="ListParagraph"/>
        <w:spacing w:line="480" w:lineRule="auto"/>
        <w:ind w:left="0"/>
        <w:rPr>
          <w:rFonts w:ascii="Times New Roman" w:hAnsi="Times New Roman" w:cs="Times New Roman"/>
          <w:b/>
          <w:lang w:val="en-CA"/>
        </w:rPr>
      </w:pPr>
      <w:r w:rsidRPr="009659FF">
        <w:rPr>
          <w:rFonts w:ascii="Times New Roman" w:hAnsi="Times New Roman" w:cs="Times New Roman"/>
          <w:b/>
          <w:lang w:val="en-CA"/>
        </w:rPr>
        <w:t>B.  “Specific subproject” description</w:t>
      </w:r>
    </w:p>
    <w:p w14:paraId="1746D609" w14:textId="2F00014F" w:rsidR="00205E15" w:rsidRPr="009659FF" w:rsidRDefault="000B28B2" w:rsidP="00B04643">
      <w:pPr>
        <w:rPr>
          <w:rFonts w:ascii="Times New Roman" w:hAnsi="Times New Roman" w:cs="Times New Roman"/>
          <w:lang w:val="en-CA"/>
        </w:rPr>
      </w:pPr>
      <w:r w:rsidRPr="000724A7">
        <w:rPr>
          <w:rFonts w:ascii="Times New Roman" w:hAnsi="Times New Roman" w:cs="Times New Roman"/>
          <w:b/>
          <w:lang w:val="en-CA"/>
        </w:rPr>
        <w:t>1. Site description:</w:t>
      </w:r>
    </w:p>
    <w:p w14:paraId="138DD4B7" w14:textId="77777777" w:rsidR="00C124A6" w:rsidRPr="009659FF" w:rsidRDefault="00C124A6" w:rsidP="00B04643">
      <w:pPr>
        <w:rPr>
          <w:rFonts w:ascii="Times New Roman" w:hAnsi="Times New Roman" w:cs="Times New Roman"/>
          <w:lang w:val="en-CA"/>
        </w:rPr>
      </w:pPr>
    </w:p>
    <w:p w14:paraId="7835F978" w14:textId="54B758E8" w:rsidR="0095343B" w:rsidRDefault="00850919" w:rsidP="00B04643">
      <w:pPr>
        <w:spacing w:line="480" w:lineRule="auto"/>
        <w:rPr>
          <w:rFonts w:ascii="Times New Roman" w:hAnsi="Times New Roman" w:cs="Times New Roman"/>
          <w:lang w:val="en-CA"/>
        </w:rPr>
      </w:pPr>
      <w:r w:rsidRPr="009659FF">
        <w:rPr>
          <w:rFonts w:ascii="Times New Roman" w:hAnsi="Times New Roman" w:cs="Times New Roman"/>
          <w:lang w:val="en-CA"/>
        </w:rPr>
        <w:t>The Serengeti ecosystem (34 -</w:t>
      </w:r>
      <w:r w:rsidR="005D495D">
        <w:rPr>
          <w:rFonts w:ascii="Times New Roman" w:hAnsi="Times New Roman" w:cs="Times New Roman"/>
          <w:lang w:val="en-CA"/>
        </w:rPr>
        <w:t xml:space="preserve"> </w:t>
      </w:r>
      <w:r w:rsidRPr="009659FF">
        <w:rPr>
          <w:rFonts w:ascii="Times New Roman" w:hAnsi="Times New Roman" w:cs="Times New Roman"/>
          <w:lang w:val="en-CA"/>
        </w:rPr>
        <w:t xml:space="preserve">36 </w:t>
      </w:r>
      <w:r w:rsidRPr="009659FF">
        <w:rPr>
          <w:rFonts w:ascii="Times New Roman" w:hAnsi="Times New Roman" w:cs="Times New Roman"/>
          <w:lang w:val="en-CA"/>
        </w:rPr>
        <w:sym w:font="Symbol" w:char="F0B0"/>
      </w:r>
      <w:r w:rsidRPr="009659FF">
        <w:rPr>
          <w:rFonts w:ascii="Times New Roman" w:hAnsi="Times New Roman" w:cs="Times New Roman"/>
          <w:lang w:val="en-CA"/>
        </w:rPr>
        <w:t xml:space="preserve"> E, 1</w:t>
      </w:r>
      <w:r w:rsidR="005D495D">
        <w:rPr>
          <w:rFonts w:ascii="Times New Roman" w:hAnsi="Times New Roman" w:cs="Times New Roman"/>
          <w:lang w:val="en-CA"/>
        </w:rPr>
        <w:t xml:space="preserve"> </w:t>
      </w:r>
      <w:r w:rsidRPr="009659FF">
        <w:rPr>
          <w:rFonts w:ascii="Times New Roman" w:hAnsi="Times New Roman" w:cs="Times New Roman"/>
          <w:lang w:val="en-CA"/>
        </w:rPr>
        <w:t>-</w:t>
      </w:r>
      <w:r w:rsidR="005D495D">
        <w:rPr>
          <w:rFonts w:ascii="Times New Roman" w:hAnsi="Times New Roman" w:cs="Times New Roman"/>
          <w:lang w:val="en-CA"/>
        </w:rPr>
        <w:t xml:space="preserve"> </w:t>
      </w:r>
      <w:r w:rsidRPr="009659FF">
        <w:rPr>
          <w:rFonts w:ascii="Times New Roman" w:hAnsi="Times New Roman" w:cs="Times New Roman"/>
          <w:lang w:val="en-CA"/>
        </w:rPr>
        <w:t xml:space="preserve">4 </w:t>
      </w:r>
      <w:r w:rsidRPr="009659FF">
        <w:rPr>
          <w:rFonts w:ascii="Times New Roman" w:hAnsi="Times New Roman" w:cs="Times New Roman"/>
          <w:lang w:val="en-CA"/>
        </w:rPr>
        <w:sym w:font="Symbol" w:char="F0B0"/>
      </w:r>
      <w:r w:rsidRPr="009659FF">
        <w:rPr>
          <w:rFonts w:ascii="Times New Roman" w:hAnsi="Times New Roman" w:cs="Times New Roman"/>
          <w:lang w:val="en-CA"/>
        </w:rPr>
        <w:t xml:space="preserve"> S) in Tanzania, East Africa has been protected as a national reserve or park since the 1920s. In general, there is a wet season from approximately November to June and a dry season July to October. Nearly all species breed in response to rain</w:t>
      </w:r>
      <w:r w:rsidR="00F00AC6">
        <w:rPr>
          <w:rFonts w:ascii="Times New Roman" w:hAnsi="Times New Roman" w:cs="Times New Roman"/>
          <w:lang w:val="en-CA"/>
        </w:rPr>
        <w:t>,</w:t>
      </w:r>
      <w:r w:rsidRPr="009659FF">
        <w:rPr>
          <w:rFonts w:ascii="Times New Roman" w:hAnsi="Times New Roman" w:cs="Times New Roman"/>
          <w:lang w:val="en-CA"/>
        </w:rPr>
        <w:t xml:space="preserve"> although the start of breeding varies with t</w:t>
      </w:r>
      <w:r w:rsidR="004E5240">
        <w:rPr>
          <w:rFonts w:ascii="Times New Roman" w:hAnsi="Times New Roman" w:cs="Times New Roman"/>
          <w:lang w:val="en-CA"/>
        </w:rPr>
        <w:t>he feeding guild</w:t>
      </w:r>
      <w:r w:rsidR="00C9554C">
        <w:rPr>
          <w:rFonts w:ascii="Times New Roman" w:hAnsi="Times New Roman" w:cs="Times New Roman"/>
          <w:lang w:val="en-CA"/>
        </w:rPr>
        <w:t xml:space="preserve"> </w:t>
      </w:r>
      <w:r w:rsidRPr="009659FF">
        <w:rPr>
          <w:rFonts w:ascii="Times New Roman" w:hAnsi="Times New Roman" w:cs="Times New Roman"/>
          <w:lang w:val="en-CA"/>
        </w:rPr>
        <w:t>(Sinclair 1978). Weather r</w:t>
      </w:r>
      <w:r w:rsidR="00E77E64" w:rsidRPr="009659FF">
        <w:rPr>
          <w:rFonts w:ascii="Times New Roman" w:hAnsi="Times New Roman" w:cs="Times New Roman"/>
          <w:lang w:val="en-CA"/>
        </w:rPr>
        <w:t>esponds to the effects of El Niñ</w:t>
      </w:r>
      <w:r w:rsidRPr="009659FF">
        <w:rPr>
          <w:rFonts w:ascii="Times New Roman" w:hAnsi="Times New Roman" w:cs="Times New Roman"/>
          <w:lang w:val="en-CA"/>
        </w:rPr>
        <w:t>o Southern Oscillation with either floods or droughts occurring at intervals of 4</w:t>
      </w:r>
      <w:r w:rsidR="005D495D">
        <w:rPr>
          <w:rFonts w:ascii="Times New Roman" w:hAnsi="Times New Roman" w:cs="Times New Roman"/>
          <w:lang w:val="en-CA"/>
        </w:rPr>
        <w:t xml:space="preserve"> </w:t>
      </w:r>
      <w:r w:rsidR="00EE56EB">
        <w:rPr>
          <w:rFonts w:ascii="Times New Roman" w:hAnsi="Times New Roman" w:cs="Times New Roman"/>
          <w:lang w:val="en-CA"/>
        </w:rPr>
        <w:t>-</w:t>
      </w:r>
      <w:r w:rsidR="005D495D">
        <w:rPr>
          <w:rFonts w:ascii="Times New Roman" w:hAnsi="Times New Roman" w:cs="Times New Roman"/>
          <w:lang w:val="en-CA"/>
        </w:rPr>
        <w:t xml:space="preserve"> </w:t>
      </w:r>
      <w:r w:rsidRPr="009659FF">
        <w:rPr>
          <w:rFonts w:ascii="Times New Roman" w:hAnsi="Times New Roman" w:cs="Times New Roman"/>
          <w:lang w:val="en-CA"/>
        </w:rPr>
        <w:t xml:space="preserve">6 years </w:t>
      </w:r>
      <w:r w:rsidR="00B04F1C">
        <w:rPr>
          <w:rFonts w:ascii="Times New Roman" w:hAnsi="Times New Roman" w:cs="Times New Roman"/>
          <w:lang w:val="en-CA"/>
        </w:rPr>
        <w:fldChar w:fldCharType="begin"/>
      </w:r>
      <w:r w:rsidR="00B04F1C">
        <w:rPr>
          <w:rFonts w:ascii="Times New Roman" w:hAnsi="Times New Roman" w:cs="Times New Roman"/>
          <w:lang w:val="en-CA"/>
        </w:rPr>
        <w:instrText xml:space="preserve"> ADDIN ZOTERO_ITEM CSL_CITATION {"citationID":"M6xG3PmX","properties":{"formattedCitation":"(Sinclair et al. 2013)","plainCitation":"(Sinclair et al. 2013)","noteIndex":0},"citationItems":[{"id":5907,"uris":["http://zotero.org/users/local/iSfACgb0/items/FIICINE3"],"uri":["http://zotero.org/users/local/iSfACgb0/items/FIICINE3"],"itemData":{"id":5907,"type":"article-journal","title":"Asynchronous food-web pathways could buffer the response of Serengeti predators to El Niño Southern Oscillation","container-title":"Ecology","page":"1123-1130","volume":"94","issue":"5","source":"Crossref","DOI":"10.1890/12-0428.1","ISSN":"0012-9658","language":"en","author":[{"family":"Sinclair","given":"A. R. E."},{"family":"Metzger","given":"Kristine L."},{"family":"Fryxell","given":"John M."},{"family":"Packer","given":"Craig"},{"family":"Byrom","given":"Andrea E."},{"family":"Craft","given":"Meggan E."},{"family":"Hampson","given":"Katie"},{"family":"Lembo","given":"Tiziana"},{"family":"Durant","given":"Sarah M."},{"family":"Forrester","given":"Guy J."},{"family":"Bukombe","given":"John"},{"family":"Mchetto","given":"John"},{"family":"Dempewolf","given":"Jan"},{"family":"Hilborn","given":"Ray"},{"family":"Cleaveland","given":"Sarah"},{"family":"Nkwabi","given":"Ally"},{"family":"Mosser","given":"Anna"},{"family":"Mduma","given":"Simon A. R."}],"issued":{"date-parts":[["2013",5]]}}}],"schema":"https://github.com/citation-style-language/schema/raw/master/csl-citation.json"} </w:instrText>
      </w:r>
      <w:r w:rsidR="00B04F1C">
        <w:rPr>
          <w:rFonts w:ascii="Times New Roman" w:hAnsi="Times New Roman" w:cs="Times New Roman"/>
          <w:lang w:val="en-CA"/>
        </w:rPr>
        <w:fldChar w:fldCharType="separate"/>
      </w:r>
      <w:r w:rsidR="00B04F1C">
        <w:rPr>
          <w:rFonts w:ascii="Times New Roman" w:hAnsi="Times New Roman" w:cs="Times New Roman"/>
          <w:noProof/>
          <w:lang w:val="en-CA"/>
        </w:rPr>
        <w:t>(Sinclair et al. 2013)</w:t>
      </w:r>
      <w:r w:rsidR="00B04F1C">
        <w:rPr>
          <w:rFonts w:ascii="Times New Roman" w:hAnsi="Times New Roman" w:cs="Times New Roman"/>
          <w:lang w:val="en-CA"/>
        </w:rPr>
        <w:fldChar w:fldCharType="end"/>
      </w:r>
      <w:r w:rsidR="00B04F1C">
        <w:rPr>
          <w:rFonts w:ascii="Times New Roman" w:hAnsi="Times New Roman" w:cs="Times New Roman"/>
          <w:lang w:val="en-CA"/>
        </w:rPr>
        <w:t>.</w:t>
      </w:r>
    </w:p>
    <w:p w14:paraId="6532FB68" w14:textId="61787AA5" w:rsidR="00850919" w:rsidRPr="009659FF" w:rsidRDefault="00850919" w:rsidP="00B04643">
      <w:pPr>
        <w:spacing w:line="480" w:lineRule="auto"/>
        <w:rPr>
          <w:rFonts w:ascii="Times New Roman" w:hAnsi="Times New Roman" w:cs="Times New Roman"/>
          <w:lang w:val="en-CA"/>
        </w:rPr>
      </w:pPr>
      <w:r w:rsidRPr="009659FF">
        <w:rPr>
          <w:rFonts w:ascii="Times New Roman" w:hAnsi="Times New Roman" w:cs="Times New Roman"/>
          <w:lang w:val="en-CA"/>
        </w:rPr>
        <w:br/>
      </w:r>
      <w:r w:rsidR="00A920A4">
        <w:rPr>
          <w:rFonts w:ascii="Times New Roman" w:hAnsi="Times New Roman" w:cs="Times New Roman"/>
          <w:lang w:val="en-CA"/>
        </w:rPr>
        <w:t xml:space="preserve">We will use the common name ‘African Acacias’ to because these are generally recognized in common usage but will enter the Latin name that has been changed. </w:t>
      </w:r>
      <w:r w:rsidRPr="009659FF">
        <w:rPr>
          <w:rFonts w:ascii="Times New Roman" w:hAnsi="Times New Roman" w:cs="Times New Roman"/>
          <w:lang w:val="en-CA"/>
        </w:rPr>
        <w:t xml:space="preserve">The predominant vegetation of the protected area in Serengeti is a savanna dominated by fine-leaved </w:t>
      </w:r>
      <w:r w:rsidR="00A920A4">
        <w:rPr>
          <w:rFonts w:ascii="Times New Roman" w:hAnsi="Times New Roman" w:cs="Times New Roman"/>
          <w:lang w:val="en-CA"/>
        </w:rPr>
        <w:t xml:space="preserve">African </w:t>
      </w:r>
      <w:r w:rsidRPr="00A920A4">
        <w:rPr>
          <w:rFonts w:ascii="Times New Roman" w:hAnsi="Times New Roman" w:cs="Times New Roman"/>
          <w:iCs/>
          <w:lang w:val="en-CA"/>
        </w:rPr>
        <w:t>Acacia</w:t>
      </w:r>
      <w:r w:rsidRPr="009659FF">
        <w:rPr>
          <w:rFonts w:ascii="Times New Roman" w:hAnsi="Times New Roman" w:cs="Times New Roman"/>
          <w:lang w:val="en-CA"/>
        </w:rPr>
        <w:t xml:space="preserve"> and broad-leaved </w:t>
      </w:r>
      <w:r w:rsidRPr="009659FF">
        <w:rPr>
          <w:rFonts w:ascii="Times New Roman" w:hAnsi="Times New Roman" w:cs="Times New Roman"/>
          <w:i/>
          <w:lang w:val="en-CA"/>
        </w:rPr>
        <w:t>Terminalia</w:t>
      </w:r>
      <w:r w:rsidRPr="009659FF">
        <w:rPr>
          <w:rFonts w:ascii="Times New Roman" w:hAnsi="Times New Roman" w:cs="Times New Roman"/>
          <w:lang w:val="en-CA"/>
        </w:rPr>
        <w:t xml:space="preserve"> trees. The </w:t>
      </w:r>
      <w:r w:rsidR="00A920A4">
        <w:rPr>
          <w:rFonts w:ascii="Times New Roman" w:hAnsi="Times New Roman" w:cs="Times New Roman"/>
          <w:lang w:val="en-CA"/>
        </w:rPr>
        <w:t xml:space="preserve">African </w:t>
      </w:r>
      <w:r w:rsidRPr="00A920A4">
        <w:rPr>
          <w:rFonts w:ascii="Times New Roman" w:hAnsi="Times New Roman" w:cs="Times New Roman"/>
          <w:lang w:val="en-CA"/>
        </w:rPr>
        <w:t>Acacia</w:t>
      </w:r>
      <w:r w:rsidRPr="009659FF">
        <w:rPr>
          <w:rFonts w:ascii="Times New Roman" w:hAnsi="Times New Roman" w:cs="Times New Roman"/>
          <w:lang w:val="en-CA"/>
        </w:rPr>
        <w:t xml:space="preserve"> savanna </w:t>
      </w:r>
      <w:r w:rsidR="00F00AC6">
        <w:rPr>
          <w:rFonts w:ascii="Times New Roman" w:hAnsi="Times New Roman" w:cs="Times New Roman"/>
          <w:lang w:val="en-CA"/>
        </w:rPr>
        <w:t>is composed</w:t>
      </w:r>
      <w:r w:rsidRPr="009659FF">
        <w:rPr>
          <w:rFonts w:ascii="Times New Roman" w:hAnsi="Times New Roman" w:cs="Times New Roman"/>
          <w:lang w:val="en-CA"/>
        </w:rPr>
        <w:t xml:space="preserve"> of different species that form effectively monospecific stands in patches about 200 m across and that separate along a soil gradient called </w:t>
      </w:r>
      <w:r w:rsidR="00F00AC6">
        <w:rPr>
          <w:rFonts w:ascii="Times New Roman" w:hAnsi="Times New Roman" w:cs="Times New Roman"/>
          <w:lang w:val="en-CA"/>
        </w:rPr>
        <w:t>‘</w:t>
      </w:r>
      <w:r w:rsidRPr="009659FF">
        <w:rPr>
          <w:rFonts w:ascii="Times New Roman" w:hAnsi="Times New Roman" w:cs="Times New Roman"/>
          <w:lang w:val="en-CA"/>
        </w:rPr>
        <w:t>catena</w:t>
      </w:r>
      <w:r w:rsidR="00F00AC6">
        <w:rPr>
          <w:rFonts w:ascii="Times New Roman" w:hAnsi="Times New Roman" w:cs="Times New Roman"/>
          <w:lang w:val="en-CA"/>
        </w:rPr>
        <w:t>’.</w:t>
      </w:r>
      <w:r w:rsidRPr="009659FF">
        <w:rPr>
          <w:rFonts w:ascii="Times New Roman" w:hAnsi="Times New Roman" w:cs="Times New Roman"/>
          <w:lang w:val="en-CA"/>
        </w:rPr>
        <w:t xml:space="preserve"> </w:t>
      </w:r>
      <w:r w:rsidR="00F00AC6">
        <w:rPr>
          <w:rFonts w:ascii="Times New Roman" w:hAnsi="Times New Roman" w:cs="Times New Roman"/>
          <w:lang w:val="en-CA"/>
        </w:rPr>
        <w:t>A</w:t>
      </w:r>
      <w:r w:rsidRPr="009659FF">
        <w:rPr>
          <w:rFonts w:ascii="Times New Roman" w:hAnsi="Times New Roman" w:cs="Times New Roman"/>
          <w:lang w:val="en-CA"/>
        </w:rPr>
        <w:t xml:space="preserve">t the top of low </w:t>
      </w:r>
      <w:proofErr w:type="gramStart"/>
      <w:r w:rsidRPr="009659FF">
        <w:rPr>
          <w:rFonts w:ascii="Times New Roman" w:hAnsi="Times New Roman" w:cs="Times New Roman"/>
          <w:lang w:val="en-CA"/>
        </w:rPr>
        <w:t>ridges</w:t>
      </w:r>
      <w:proofErr w:type="gramEnd"/>
      <w:r w:rsidRPr="009659FF">
        <w:rPr>
          <w:rFonts w:ascii="Times New Roman" w:hAnsi="Times New Roman" w:cs="Times New Roman"/>
          <w:lang w:val="en-CA"/>
        </w:rPr>
        <w:t xml:space="preserve"> the soil is shallow and rocky; these ridges support </w:t>
      </w:r>
      <w:proofErr w:type="spellStart"/>
      <w:r w:rsidR="00906962" w:rsidRPr="00906962">
        <w:rPr>
          <w:rFonts w:ascii="Times New Roman" w:hAnsi="Times New Roman" w:cs="Times New Roman"/>
          <w:i/>
          <w:iCs/>
          <w:lang w:val="en-CA"/>
        </w:rPr>
        <w:t>Vachellia</w:t>
      </w:r>
      <w:proofErr w:type="spellEnd"/>
      <w:r w:rsidR="00906962">
        <w:rPr>
          <w:rFonts w:ascii="Times New Roman" w:hAnsi="Times New Roman" w:cs="Times New Roman"/>
          <w:lang w:val="en-CA"/>
        </w:rPr>
        <w:t xml:space="preserve"> (</w:t>
      </w:r>
      <w:r w:rsidRPr="009659FF">
        <w:rPr>
          <w:rFonts w:ascii="Times New Roman" w:hAnsi="Times New Roman" w:cs="Times New Roman"/>
          <w:i/>
          <w:lang w:val="en-CA"/>
        </w:rPr>
        <w:t>A</w:t>
      </w:r>
      <w:r w:rsidR="00906962">
        <w:rPr>
          <w:rFonts w:ascii="Times New Roman" w:hAnsi="Times New Roman" w:cs="Times New Roman"/>
          <w:i/>
          <w:lang w:val="en-CA"/>
        </w:rPr>
        <w:t>cacia)</w:t>
      </w:r>
      <w:r w:rsidR="00E77E64"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tortilis</w:t>
      </w:r>
      <w:proofErr w:type="spellEnd"/>
      <w:r w:rsidRPr="009659FF">
        <w:rPr>
          <w:rFonts w:ascii="Times New Roman" w:hAnsi="Times New Roman" w:cs="Times New Roman"/>
          <w:lang w:val="en-CA"/>
        </w:rPr>
        <w:t xml:space="preserve">, </w:t>
      </w:r>
      <w:proofErr w:type="spellStart"/>
      <w:r w:rsidR="00906962" w:rsidRPr="00906962">
        <w:rPr>
          <w:rFonts w:ascii="Times New Roman" w:hAnsi="Times New Roman" w:cs="Times New Roman"/>
          <w:i/>
          <w:iCs/>
          <w:lang w:val="en-CA"/>
        </w:rPr>
        <w:t>Senegalia</w:t>
      </w:r>
      <w:proofErr w:type="spellEnd"/>
      <w:r w:rsidR="00906962">
        <w:rPr>
          <w:rFonts w:ascii="Times New Roman" w:hAnsi="Times New Roman" w:cs="Times New Roman"/>
          <w:lang w:val="en-CA"/>
        </w:rPr>
        <w:t xml:space="preserve"> (</w:t>
      </w:r>
      <w:r w:rsidRPr="009659FF">
        <w:rPr>
          <w:rFonts w:ascii="Times New Roman" w:hAnsi="Times New Roman" w:cs="Times New Roman"/>
          <w:i/>
          <w:lang w:val="en-CA"/>
        </w:rPr>
        <w:t>A</w:t>
      </w:r>
      <w:r w:rsidR="00906962">
        <w:rPr>
          <w:rFonts w:ascii="Times New Roman" w:hAnsi="Times New Roman" w:cs="Times New Roman"/>
          <w:i/>
          <w:lang w:val="en-CA"/>
        </w:rPr>
        <w:t>cacia)</w:t>
      </w:r>
      <w:r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senegal</w:t>
      </w:r>
      <w:proofErr w:type="spellEnd"/>
      <w:r w:rsidRPr="009659FF">
        <w:rPr>
          <w:rFonts w:ascii="Times New Roman" w:hAnsi="Times New Roman" w:cs="Times New Roman"/>
          <w:lang w:val="en-CA"/>
        </w:rPr>
        <w:t xml:space="preserve"> and </w:t>
      </w:r>
      <w:r w:rsidR="00906962">
        <w:rPr>
          <w:rFonts w:ascii="Times New Roman" w:hAnsi="Times New Roman" w:cs="Times New Roman"/>
          <w:i/>
          <w:lang w:val="en-CA"/>
        </w:rPr>
        <w:t>V</w:t>
      </w:r>
      <w:r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hockii</w:t>
      </w:r>
      <w:proofErr w:type="spellEnd"/>
      <w:r w:rsidRPr="009659FF">
        <w:rPr>
          <w:rFonts w:ascii="Times New Roman" w:hAnsi="Times New Roman" w:cs="Times New Roman"/>
          <w:lang w:val="en-CA"/>
        </w:rPr>
        <w:t xml:space="preserve"> together with two species of </w:t>
      </w:r>
      <w:proofErr w:type="spellStart"/>
      <w:r w:rsidRPr="009659FF">
        <w:rPr>
          <w:rFonts w:ascii="Times New Roman" w:hAnsi="Times New Roman" w:cs="Times New Roman"/>
          <w:i/>
          <w:lang w:val="en-CA"/>
        </w:rPr>
        <w:t>Commiphora</w:t>
      </w:r>
      <w:proofErr w:type="spellEnd"/>
      <w:r w:rsidRPr="009659FF">
        <w:rPr>
          <w:rFonts w:ascii="Times New Roman" w:hAnsi="Times New Roman" w:cs="Times New Roman"/>
          <w:lang w:val="en-CA"/>
        </w:rPr>
        <w:t>. In mid-slope</w:t>
      </w:r>
      <w:r w:rsidR="00F00AC6">
        <w:rPr>
          <w:rFonts w:ascii="Times New Roman" w:hAnsi="Times New Roman" w:cs="Times New Roman"/>
          <w:lang w:val="en-CA"/>
        </w:rPr>
        <w:t>,</w:t>
      </w:r>
      <w:r w:rsidRPr="009659FF">
        <w:rPr>
          <w:rFonts w:ascii="Times New Roman" w:hAnsi="Times New Roman" w:cs="Times New Roman"/>
          <w:lang w:val="en-CA"/>
        </w:rPr>
        <w:t xml:space="preserve"> with deeper soils</w:t>
      </w:r>
      <w:r w:rsidR="00F00AC6">
        <w:rPr>
          <w:rFonts w:ascii="Times New Roman" w:hAnsi="Times New Roman" w:cs="Times New Roman"/>
          <w:lang w:val="en-CA"/>
        </w:rPr>
        <w:t>,</w:t>
      </w:r>
      <w:r w:rsidRPr="009659FF">
        <w:rPr>
          <w:rFonts w:ascii="Times New Roman" w:hAnsi="Times New Roman" w:cs="Times New Roman"/>
          <w:lang w:val="en-CA"/>
        </w:rPr>
        <w:t xml:space="preserve"> the dominant species </w:t>
      </w:r>
      <w:r w:rsidR="009E16E9">
        <w:rPr>
          <w:rFonts w:ascii="Times New Roman" w:hAnsi="Times New Roman" w:cs="Times New Roman"/>
          <w:i/>
          <w:lang w:val="en-CA"/>
        </w:rPr>
        <w:t>V.</w:t>
      </w:r>
      <w:r w:rsidR="00E77E64"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robusta</w:t>
      </w:r>
      <w:proofErr w:type="spellEnd"/>
      <w:r w:rsidRPr="009659FF">
        <w:rPr>
          <w:rFonts w:ascii="Times New Roman" w:hAnsi="Times New Roman" w:cs="Times New Roman"/>
          <w:lang w:val="en-CA"/>
        </w:rPr>
        <w:t xml:space="preserve"> occurs, the most frequent large tree species in the </w:t>
      </w:r>
      <w:r w:rsidRPr="009659FF">
        <w:rPr>
          <w:rFonts w:ascii="Times New Roman" w:hAnsi="Times New Roman" w:cs="Times New Roman"/>
          <w:lang w:val="en-CA"/>
        </w:rPr>
        <w:lastRenderedPageBreak/>
        <w:t>ecosystem. On sandy washouts</w:t>
      </w:r>
      <w:r w:rsidR="00F00AC6">
        <w:rPr>
          <w:rFonts w:ascii="Times New Roman" w:hAnsi="Times New Roman" w:cs="Times New Roman"/>
          <w:lang w:val="en-CA"/>
        </w:rPr>
        <w:t>,</w:t>
      </w:r>
      <w:r w:rsidRPr="009659FF">
        <w:rPr>
          <w:rFonts w:ascii="Times New Roman" w:hAnsi="Times New Roman" w:cs="Times New Roman"/>
          <w:lang w:val="en-CA"/>
        </w:rPr>
        <w:t xml:space="preserve"> at the base of hills</w:t>
      </w:r>
      <w:r w:rsidR="00F00AC6">
        <w:rPr>
          <w:rFonts w:ascii="Times New Roman" w:hAnsi="Times New Roman" w:cs="Times New Roman"/>
          <w:lang w:val="en-CA"/>
        </w:rPr>
        <w:t>,</w:t>
      </w:r>
      <w:r w:rsidRPr="009659FF">
        <w:rPr>
          <w:rFonts w:ascii="Times New Roman" w:hAnsi="Times New Roman" w:cs="Times New Roman"/>
          <w:lang w:val="en-CA"/>
        </w:rPr>
        <w:t xml:space="preserve"> the wait-a-bit thorn, </w:t>
      </w:r>
      <w:r w:rsidR="009E16E9">
        <w:rPr>
          <w:rFonts w:ascii="Times New Roman" w:hAnsi="Times New Roman" w:cs="Times New Roman"/>
          <w:i/>
          <w:iCs/>
          <w:lang w:val="en-CA"/>
        </w:rPr>
        <w:t>S</w:t>
      </w:r>
      <w:r w:rsidRPr="009659FF">
        <w:rPr>
          <w:rFonts w:ascii="Times New Roman" w:hAnsi="Times New Roman" w:cs="Times New Roman"/>
          <w:i/>
          <w:iCs/>
          <w:lang w:val="en-CA"/>
        </w:rPr>
        <w:t>. mellifera</w:t>
      </w:r>
      <w:r w:rsidR="00F00AC6">
        <w:rPr>
          <w:rFonts w:ascii="Times New Roman" w:hAnsi="Times New Roman" w:cs="Times New Roman"/>
          <w:i/>
          <w:iCs/>
          <w:lang w:val="en-CA"/>
        </w:rPr>
        <w:t>,</w:t>
      </w:r>
      <w:r w:rsidR="0062501A">
        <w:rPr>
          <w:rFonts w:ascii="Times New Roman" w:hAnsi="Times New Roman" w:cs="Times New Roman"/>
          <w:i/>
          <w:iCs/>
          <w:lang w:val="en-CA"/>
        </w:rPr>
        <w:t xml:space="preserve"> </w:t>
      </w:r>
      <w:r w:rsidR="00F00AC6">
        <w:rPr>
          <w:rFonts w:ascii="Times New Roman" w:hAnsi="Times New Roman" w:cs="Times New Roman"/>
          <w:iCs/>
          <w:lang w:val="en-CA"/>
        </w:rPr>
        <w:t>occurs</w:t>
      </w:r>
      <w:r w:rsidRPr="009659FF">
        <w:rPr>
          <w:rFonts w:ascii="Times New Roman" w:hAnsi="Times New Roman" w:cs="Times New Roman"/>
          <w:lang w:val="en-CA"/>
        </w:rPr>
        <w:t xml:space="preserve">. These areas collectively </w:t>
      </w:r>
      <w:r w:rsidR="00F00AC6">
        <w:rPr>
          <w:rFonts w:ascii="Times New Roman" w:hAnsi="Times New Roman" w:cs="Times New Roman"/>
          <w:lang w:val="en-CA"/>
        </w:rPr>
        <w:t>compose</w:t>
      </w:r>
      <w:r w:rsidRPr="009659FF">
        <w:rPr>
          <w:rFonts w:ascii="Times New Roman" w:hAnsi="Times New Roman" w:cs="Times New Roman"/>
          <w:lang w:val="en-CA"/>
        </w:rPr>
        <w:t xml:space="preserve"> the ‘upper catena’. At the bottom of the slope, with deep silt soils that impede drainage</w:t>
      </w:r>
      <w:r w:rsidR="00F00AC6">
        <w:rPr>
          <w:rFonts w:ascii="Times New Roman" w:hAnsi="Times New Roman" w:cs="Times New Roman"/>
          <w:lang w:val="en-CA"/>
        </w:rPr>
        <w:t>,</w:t>
      </w:r>
      <w:r w:rsidRPr="009659FF">
        <w:rPr>
          <w:rFonts w:ascii="Times New Roman" w:hAnsi="Times New Roman" w:cs="Times New Roman"/>
          <w:lang w:val="en-CA"/>
        </w:rPr>
        <w:t xml:space="preserve"> are the small gall </w:t>
      </w:r>
      <w:r w:rsidR="00906962">
        <w:rPr>
          <w:rFonts w:ascii="Times New Roman" w:hAnsi="Times New Roman" w:cs="Times New Roman"/>
          <w:lang w:val="en-CA"/>
        </w:rPr>
        <w:t xml:space="preserve">African </w:t>
      </w:r>
      <w:r w:rsidRPr="009659FF">
        <w:rPr>
          <w:rFonts w:ascii="Times New Roman" w:hAnsi="Times New Roman" w:cs="Times New Roman"/>
          <w:lang w:val="en-CA"/>
        </w:rPr>
        <w:t xml:space="preserve">Acacias, </w:t>
      </w:r>
      <w:r w:rsidR="00906962">
        <w:rPr>
          <w:rFonts w:ascii="Times New Roman" w:hAnsi="Times New Roman" w:cs="Times New Roman"/>
          <w:i/>
          <w:lang w:val="en-CA"/>
        </w:rPr>
        <w:t>V</w:t>
      </w:r>
      <w:r w:rsidRPr="009659FF">
        <w:rPr>
          <w:rFonts w:ascii="Times New Roman" w:hAnsi="Times New Roman" w:cs="Times New Roman"/>
          <w:i/>
          <w:lang w:val="en-CA"/>
        </w:rPr>
        <w:t>.</w:t>
      </w:r>
      <w:r w:rsidR="00E77E64"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drepanolobium</w:t>
      </w:r>
      <w:proofErr w:type="spellEnd"/>
      <w:r w:rsidRPr="009659FF">
        <w:rPr>
          <w:rFonts w:ascii="Times New Roman" w:hAnsi="Times New Roman" w:cs="Times New Roman"/>
          <w:lang w:val="en-CA"/>
        </w:rPr>
        <w:t xml:space="preserve"> and </w:t>
      </w:r>
      <w:r w:rsidR="00906962">
        <w:rPr>
          <w:rFonts w:ascii="Times New Roman" w:hAnsi="Times New Roman" w:cs="Times New Roman"/>
          <w:i/>
          <w:lang w:val="en-CA"/>
        </w:rPr>
        <w:t>V</w:t>
      </w:r>
      <w:r w:rsidRPr="009659FF">
        <w:rPr>
          <w:rFonts w:ascii="Times New Roman" w:hAnsi="Times New Roman" w:cs="Times New Roman"/>
          <w:i/>
          <w:lang w:val="en-CA"/>
        </w:rPr>
        <w:t>.</w:t>
      </w:r>
      <w:r w:rsidR="00E77E64"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seyal</w:t>
      </w:r>
      <w:proofErr w:type="spellEnd"/>
      <w:r w:rsidR="00F00AC6">
        <w:rPr>
          <w:rFonts w:ascii="Times New Roman" w:hAnsi="Times New Roman" w:cs="Times New Roman"/>
          <w:lang w:val="en-CA"/>
        </w:rPr>
        <w:t>, and</w:t>
      </w:r>
      <w:r w:rsidRPr="009659FF">
        <w:rPr>
          <w:rFonts w:ascii="Times New Roman" w:hAnsi="Times New Roman" w:cs="Times New Roman"/>
          <w:lang w:val="en-CA"/>
        </w:rPr>
        <w:t xml:space="preserve"> the tall tree, </w:t>
      </w:r>
      <w:proofErr w:type="spellStart"/>
      <w:r w:rsidRPr="009659FF">
        <w:rPr>
          <w:rFonts w:ascii="Times New Roman" w:hAnsi="Times New Roman" w:cs="Times New Roman"/>
          <w:i/>
          <w:iCs/>
          <w:lang w:val="en-CA"/>
        </w:rPr>
        <w:t>Balanites</w:t>
      </w:r>
      <w:proofErr w:type="spellEnd"/>
      <w:r w:rsidRPr="009659FF">
        <w:rPr>
          <w:rFonts w:ascii="Times New Roman" w:hAnsi="Times New Roman" w:cs="Times New Roman"/>
          <w:i/>
          <w:iCs/>
          <w:lang w:val="en-CA"/>
        </w:rPr>
        <w:t xml:space="preserve"> </w:t>
      </w:r>
      <w:proofErr w:type="spellStart"/>
      <w:r w:rsidRPr="009659FF">
        <w:rPr>
          <w:rFonts w:ascii="Times New Roman" w:hAnsi="Times New Roman" w:cs="Times New Roman"/>
          <w:i/>
          <w:iCs/>
          <w:lang w:val="en-CA"/>
        </w:rPr>
        <w:t>aegyptiaca</w:t>
      </w:r>
      <w:proofErr w:type="spellEnd"/>
      <w:r w:rsidRPr="009659FF">
        <w:rPr>
          <w:rFonts w:ascii="Times New Roman" w:hAnsi="Times New Roman" w:cs="Times New Roman"/>
          <w:lang w:val="en-CA"/>
        </w:rPr>
        <w:t>. These areas collectively make up the ‘lower catena’. There are also patches of open grassland in largely impeded drainage areas; most are small of 200</w:t>
      </w:r>
      <w:r w:rsidR="005D495D">
        <w:rPr>
          <w:rFonts w:ascii="Times New Roman" w:hAnsi="Times New Roman" w:cs="Times New Roman"/>
          <w:lang w:val="en-CA"/>
        </w:rPr>
        <w:t xml:space="preserve"> </w:t>
      </w:r>
      <w:r w:rsidRPr="009659FF">
        <w:rPr>
          <w:rFonts w:ascii="Times New Roman" w:hAnsi="Times New Roman" w:cs="Times New Roman"/>
          <w:lang w:val="en-CA"/>
        </w:rPr>
        <w:t>-</w:t>
      </w:r>
      <w:r w:rsidR="005D495D">
        <w:rPr>
          <w:rFonts w:ascii="Times New Roman" w:hAnsi="Times New Roman" w:cs="Times New Roman"/>
          <w:lang w:val="en-CA"/>
        </w:rPr>
        <w:t xml:space="preserve"> </w:t>
      </w:r>
      <w:r w:rsidRPr="009659FF">
        <w:rPr>
          <w:rFonts w:ascii="Times New Roman" w:hAnsi="Times New Roman" w:cs="Times New Roman"/>
          <w:lang w:val="en-CA"/>
        </w:rPr>
        <w:t xml:space="preserve">300 m across, but a few, such as </w:t>
      </w:r>
      <w:proofErr w:type="spellStart"/>
      <w:r w:rsidRPr="009659FF">
        <w:rPr>
          <w:rFonts w:ascii="Times New Roman" w:hAnsi="Times New Roman" w:cs="Times New Roman"/>
          <w:lang w:val="en-CA"/>
        </w:rPr>
        <w:t>Musabi</w:t>
      </w:r>
      <w:proofErr w:type="spellEnd"/>
      <w:r w:rsidRPr="009659FF">
        <w:rPr>
          <w:rFonts w:ascii="Times New Roman" w:hAnsi="Times New Roman" w:cs="Times New Roman"/>
          <w:lang w:val="en-CA"/>
        </w:rPr>
        <w:t xml:space="preserve"> and </w:t>
      </w:r>
      <w:proofErr w:type="spellStart"/>
      <w:r w:rsidRPr="009659FF">
        <w:rPr>
          <w:rFonts w:ascii="Times New Roman" w:hAnsi="Times New Roman" w:cs="Times New Roman"/>
          <w:lang w:val="en-CA"/>
        </w:rPr>
        <w:t>Ndoho</w:t>
      </w:r>
      <w:proofErr w:type="spellEnd"/>
      <w:r w:rsidRPr="009659FF">
        <w:rPr>
          <w:rFonts w:ascii="Times New Roman" w:hAnsi="Times New Roman" w:cs="Times New Roman"/>
          <w:lang w:val="en-CA"/>
        </w:rPr>
        <w:t xml:space="preserve"> in the west and </w:t>
      </w:r>
      <w:proofErr w:type="spellStart"/>
      <w:r w:rsidRPr="009659FF">
        <w:rPr>
          <w:rFonts w:ascii="Times New Roman" w:hAnsi="Times New Roman" w:cs="Times New Roman"/>
          <w:lang w:val="en-CA"/>
        </w:rPr>
        <w:t>Togoro</w:t>
      </w:r>
      <w:proofErr w:type="spellEnd"/>
      <w:r w:rsidRPr="009659FF">
        <w:rPr>
          <w:rFonts w:ascii="Times New Roman" w:hAnsi="Times New Roman" w:cs="Times New Roman"/>
          <w:lang w:val="en-CA"/>
        </w:rPr>
        <w:t xml:space="preserve"> in the center</w:t>
      </w:r>
      <w:r w:rsidR="00F00AC6">
        <w:rPr>
          <w:rFonts w:ascii="Times New Roman" w:hAnsi="Times New Roman" w:cs="Times New Roman"/>
          <w:lang w:val="en-CA"/>
        </w:rPr>
        <w:t>,</w:t>
      </w:r>
      <w:r w:rsidRPr="009659FF">
        <w:rPr>
          <w:rFonts w:ascii="Times New Roman" w:hAnsi="Times New Roman" w:cs="Times New Roman"/>
          <w:lang w:val="en-CA"/>
        </w:rPr>
        <w:t xml:space="preserve"> span 2</w:t>
      </w:r>
      <w:r w:rsidR="005D495D">
        <w:rPr>
          <w:rFonts w:ascii="Times New Roman" w:hAnsi="Times New Roman" w:cs="Times New Roman"/>
          <w:lang w:val="en-CA"/>
        </w:rPr>
        <w:t xml:space="preserve"> </w:t>
      </w:r>
      <w:r w:rsidRPr="009659FF">
        <w:rPr>
          <w:rFonts w:ascii="Times New Roman" w:hAnsi="Times New Roman" w:cs="Times New Roman"/>
          <w:lang w:val="en-CA"/>
        </w:rPr>
        <w:t>-</w:t>
      </w:r>
      <w:r w:rsidR="005D495D">
        <w:rPr>
          <w:rFonts w:ascii="Times New Roman" w:hAnsi="Times New Roman" w:cs="Times New Roman"/>
          <w:lang w:val="en-CA"/>
        </w:rPr>
        <w:t xml:space="preserve"> </w:t>
      </w:r>
      <w:r w:rsidRPr="009659FF">
        <w:rPr>
          <w:rFonts w:ascii="Times New Roman" w:hAnsi="Times New Roman" w:cs="Times New Roman"/>
          <w:lang w:val="en-CA"/>
        </w:rPr>
        <w:t>3 km. In general, the ‘</w:t>
      </w:r>
      <w:r w:rsidR="00272F19">
        <w:rPr>
          <w:rFonts w:ascii="Times New Roman" w:hAnsi="Times New Roman" w:cs="Times New Roman"/>
          <w:lang w:val="en-CA"/>
        </w:rPr>
        <w:t xml:space="preserve">African </w:t>
      </w:r>
      <w:r w:rsidRPr="009659FF">
        <w:rPr>
          <w:rFonts w:ascii="Times New Roman" w:hAnsi="Times New Roman" w:cs="Times New Roman"/>
          <w:lang w:val="en-CA"/>
        </w:rPr>
        <w:t>Acacia savanna’ is composed of a fine-scale mosaic of different monospecific stands of trees creating patches of 100</w:t>
      </w:r>
      <w:r w:rsidR="00056CAD">
        <w:rPr>
          <w:rFonts w:ascii="Times New Roman" w:hAnsi="Times New Roman" w:cs="Times New Roman"/>
          <w:lang w:val="en-CA"/>
        </w:rPr>
        <w:t xml:space="preserve"> </w:t>
      </w:r>
      <w:r w:rsidR="00EE56EB">
        <w:rPr>
          <w:rFonts w:ascii="Times New Roman" w:hAnsi="Times New Roman" w:cs="Times New Roman"/>
          <w:lang w:val="en-CA"/>
        </w:rPr>
        <w:t>-</w:t>
      </w:r>
      <w:r w:rsidR="00056CAD">
        <w:rPr>
          <w:rFonts w:ascii="Times New Roman" w:hAnsi="Times New Roman" w:cs="Times New Roman"/>
          <w:lang w:val="en-CA"/>
        </w:rPr>
        <w:t xml:space="preserve"> </w:t>
      </w:r>
      <w:r w:rsidRPr="009659FF">
        <w:rPr>
          <w:rFonts w:ascii="Times New Roman" w:hAnsi="Times New Roman" w:cs="Times New Roman"/>
          <w:lang w:val="en-CA"/>
        </w:rPr>
        <w:t>300 m across. The grass layer over most of the catena is dominated by red oats grass (</w:t>
      </w:r>
      <w:proofErr w:type="spellStart"/>
      <w:r w:rsidRPr="009659FF">
        <w:rPr>
          <w:rFonts w:ascii="Times New Roman" w:hAnsi="Times New Roman" w:cs="Times New Roman"/>
          <w:i/>
          <w:lang w:val="en-CA"/>
        </w:rPr>
        <w:t>Themeda</w:t>
      </w:r>
      <w:proofErr w:type="spellEnd"/>
      <w:r w:rsidRPr="009659FF">
        <w:rPr>
          <w:rFonts w:ascii="Times New Roman" w:hAnsi="Times New Roman" w:cs="Times New Roman"/>
          <w:lang w:val="en-CA"/>
        </w:rPr>
        <w:t xml:space="preserve"> </w:t>
      </w:r>
      <w:proofErr w:type="spellStart"/>
      <w:r w:rsidRPr="009659FF">
        <w:rPr>
          <w:rFonts w:ascii="Times New Roman" w:hAnsi="Times New Roman" w:cs="Times New Roman"/>
          <w:i/>
          <w:iCs/>
          <w:lang w:val="en-CA"/>
        </w:rPr>
        <w:t>triandra</w:t>
      </w:r>
      <w:proofErr w:type="spellEnd"/>
      <w:r w:rsidRPr="009659FF">
        <w:rPr>
          <w:rFonts w:ascii="Times New Roman" w:hAnsi="Times New Roman" w:cs="Times New Roman"/>
          <w:lang w:val="en-CA"/>
        </w:rPr>
        <w:t>).</w:t>
      </w:r>
    </w:p>
    <w:p w14:paraId="72F07386" w14:textId="77777777" w:rsidR="009B1686" w:rsidRDefault="009B1686" w:rsidP="00B04643">
      <w:pPr>
        <w:keepNext/>
        <w:keepLines/>
        <w:tabs>
          <w:tab w:val="left" w:pos="720"/>
        </w:tabs>
        <w:spacing w:line="480" w:lineRule="auto"/>
        <w:rPr>
          <w:rFonts w:ascii="Times New Roman" w:hAnsi="Times New Roman" w:cs="Times New Roman"/>
          <w:lang w:val="en-CA"/>
        </w:rPr>
      </w:pPr>
    </w:p>
    <w:p w14:paraId="6FE3A057" w14:textId="7F5FC939" w:rsidR="00850919" w:rsidRPr="009659FF" w:rsidRDefault="00850919" w:rsidP="00B04643">
      <w:pPr>
        <w:keepNext/>
        <w:keepLines/>
        <w:tabs>
          <w:tab w:val="left" w:pos="720"/>
        </w:tabs>
        <w:spacing w:line="480" w:lineRule="auto"/>
        <w:rPr>
          <w:rFonts w:ascii="Times New Roman" w:hAnsi="Times New Roman" w:cs="Times New Roman"/>
          <w:lang w:val="en-CA"/>
        </w:rPr>
      </w:pPr>
      <w:r w:rsidRPr="009659FF">
        <w:rPr>
          <w:rFonts w:ascii="Times New Roman" w:hAnsi="Times New Roman" w:cs="Times New Roman"/>
          <w:lang w:val="en-CA"/>
        </w:rPr>
        <w:t xml:space="preserve">The </w:t>
      </w:r>
      <w:r w:rsidRPr="009659FF">
        <w:rPr>
          <w:rFonts w:ascii="Times New Roman" w:hAnsi="Times New Roman" w:cs="Times New Roman"/>
          <w:i/>
          <w:lang w:val="en-CA"/>
        </w:rPr>
        <w:t>Terminalia</w:t>
      </w:r>
      <w:r w:rsidRPr="009659FF">
        <w:rPr>
          <w:rFonts w:ascii="Times New Roman" w:hAnsi="Times New Roman" w:cs="Times New Roman"/>
          <w:lang w:val="en-CA"/>
        </w:rPr>
        <w:t xml:space="preserve"> woodland, a type of broad-leaved miombo woodland characteristic of southern and central Africa, occurs in the far northwest of the ecosystem with a grass layer of tall (1m) perennial </w:t>
      </w:r>
      <w:proofErr w:type="spellStart"/>
      <w:r w:rsidRPr="009659FF">
        <w:rPr>
          <w:rFonts w:ascii="Times New Roman" w:hAnsi="Times New Roman" w:cs="Times New Roman"/>
          <w:i/>
          <w:lang w:val="en-CA"/>
        </w:rPr>
        <w:t>Hyparrhenia</w:t>
      </w:r>
      <w:proofErr w:type="spellEnd"/>
      <w:r w:rsidRPr="009659FF">
        <w:rPr>
          <w:rFonts w:ascii="Times New Roman" w:hAnsi="Times New Roman" w:cs="Times New Roman"/>
          <w:lang w:val="en-CA"/>
        </w:rPr>
        <w:t xml:space="preserve"> species. It occurs on granitic rocky ridges which give way downslope to either open </w:t>
      </w:r>
      <w:proofErr w:type="spellStart"/>
      <w:r w:rsidRPr="009659FF">
        <w:rPr>
          <w:rFonts w:ascii="Times New Roman" w:hAnsi="Times New Roman" w:cs="Times New Roman"/>
          <w:i/>
          <w:lang w:val="en-CA"/>
        </w:rPr>
        <w:t>Themeda</w:t>
      </w:r>
      <w:proofErr w:type="spellEnd"/>
      <w:r w:rsidRPr="009659FF">
        <w:rPr>
          <w:rFonts w:ascii="Times New Roman" w:hAnsi="Times New Roman" w:cs="Times New Roman"/>
          <w:lang w:val="en-CA"/>
        </w:rPr>
        <w:t xml:space="preserve"> grassland or grassland with </w:t>
      </w:r>
      <w:r w:rsidR="00906962">
        <w:rPr>
          <w:rFonts w:ascii="Times New Roman" w:hAnsi="Times New Roman" w:cs="Times New Roman"/>
          <w:i/>
          <w:iCs/>
          <w:lang w:val="en-CA"/>
        </w:rPr>
        <w:t>V</w:t>
      </w:r>
      <w:r w:rsidRPr="009659FF">
        <w:rPr>
          <w:rFonts w:ascii="Times New Roman" w:hAnsi="Times New Roman" w:cs="Times New Roman"/>
          <w:i/>
          <w:iCs/>
          <w:lang w:val="en-CA"/>
        </w:rPr>
        <w:t xml:space="preserve">. </w:t>
      </w:r>
      <w:proofErr w:type="spellStart"/>
      <w:r w:rsidRPr="009659FF">
        <w:rPr>
          <w:rFonts w:ascii="Times New Roman" w:hAnsi="Times New Roman" w:cs="Times New Roman"/>
          <w:i/>
          <w:iCs/>
          <w:lang w:val="en-CA"/>
        </w:rPr>
        <w:t>gerrardii</w:t>
      </w:r>
      <w:proofErr w:type="spellEnd"/>
      <w:r w:rsidRPr="009659FF">
        <w:rPr>
          <w:rFonts w:ascii="Times New Roman" w:hAnsi="Times New Roman" w:cs="Times New Roman"/>
          <w:lang w:val="en-CA"/>
        </w:rPr>
        <w:t xml:space="preserve"> trees; these trees replace </w:t>
      </w:r>
      <w:r w:rsidR="00906962">
        <w:rPr>
          <w:rFonts w:ascii="Times New Roman" w:hAnsi="Times New Roman" w:cs="Times New Roman"/>
          <w:i/>
          <w:iCs/>
          <w:lang w:val="en-CA"/>
        </w:rPr>
        <w:t>V</w:t>
      </w:r>
      <w:r w:rsidRPr="009659FF">
        <w:rPr>
          <w:rFonts w:ascii="Times New Roman" w:hAnsi="Times New Roman" w:cs="Times New Roman"/>
          <w:i/>
          <w:iCs/>
          <w:lang w:val="en-CA"/>
        </w:rPr>
        <w:t xml:space="preserve">. </w:t>
      </w:r>
      <w:proofErr w:type="spellStart"/>
      <w:r w:rsidRPr="009659FF">
        <w:rPr>
          <w:rFonts w:ascii="Times New Roman" w:hAnsi="Times New Roman" w:cs="Times New Roman"/>
          <w:i/>
          <w:iCs/>
          <w:lang w:val="en-CA"/>
        </w:rPr>
        <w:t>robusta</w:t>
      </w:r>
      <w:proofErr w:type="spellEnd"/>
      <w:r w:rsidRPr="009659FF">
        <w:rPr>
          <w:rFonts w:ascii="Times New Roman" w:hAnsi="Times New Roman" w:cs="Times New Roman"/>
          <w:lang w:val="en-CA"/>
        </w:rPr>
        <w:t xml:space="preserve"> in the </w:t>
      </w:r>
      <w:r w:rsidR="00906962">
        <w:rPr>
          <w:rFonts w:ascii="Times New Roman" w:hAnsi="Times New Roman" w:cs="Times New Roman"/>
          <w:lang w:val="en-CA"/>
        </w:rPr>
        <w:t xml:space="preserve">African </w:t>
      </w:r>
      <w:r w:rsidRPr="00906962">
        <w:rPr>
          <w:rFonts w:ascii="Times New Roman" w:hAnsi="Times New Roman" w:cs="Times New Roman"/>
          <w:lang w:val="en-CA"/>
        </w:rPr>
        <w:t>Acacia</w:t>
      </w:r>
      <w:r w:rsidRPr="009659FF">
        <w:rPr>
          <w:rFonts w:ascii="Times New Roman" w:hAnsi="Times New Roman" w:cs="Times New Roman"/>
          <w:lang w:val="en-CA"/>
        </w:rPr>
        <w:t xml:space="preserve"> savanna.</w:t>
      </w:r>
    </w:p>
    <w:p w14:paraId="6FE4DE88" w14:textId="77777777" w:rsidR="009B1686" w:rsidRDefault="009B1686" w:rsidP="00B04643">
      <w:pPr>
        <w:spacing w:line="480" w:lineRule="auto"/>
        <w:rPr>
          <w:rFonts w:ascii="Times New Roman" w:hAnsi="Times New Roman" w:cs="Times New Roman"/>
          <w:lang w:val="en-CA"/>
        </w:rPr>
      </w:pPr>
    </w:p>
    <w:p w14:paraId="0A8B2876" w14:textId="552F098F" w:rsidR="00850919" w:rsidRPr="009659FF" w:rsidRDefault="00850919" w:rsidP="00B04643">
      <w:pPr>
        <w:spacing w:line="480" w:lineRule="auto"/>
        <w:rPr>
          <w:rFonts w:ascii="Times New Roman" w:hAnsi="Times New Roman" w:cs="Times New Roman"/>
          <w:lang w:val="en-CA"/>
        </w:rPr>
      </w:pPr>
      <w:r w:rsidRPr="009659FF">
        <w:rPr>
          <w:rFonts w:ascii="Times New Roman" w:hAnsi="Times New Roman" w:cs="Times New Roman"/>
          <w:lang w:val="en-CA"/>
        </w:rPr>
        <w:t xml:space="preserve">A number of smaller but distinct habitats all occur within the savanna. Rocky hills that rise steeply 200-500 m above the surrounding savanna are found along the eastern boundary and through the middle of the western corridor. These hills support </w:t>
      </w:r>
      <w:r w:rsidRPr="009659FF">
        <w:rPr>
          <w:rFonts w:ascii="Times New Roman" w:hAnsi="Times New Roman" w:cs="Times New Roman"/>
          <w:i/>
          <w:lang w:val="en-CA"/>
        </w:rPr>
        <w:t>Combretum</w:t>
      </w:r>
      <w:r w:rsidRPr="009659FF">
        <w:rPr>
          <w:rFonts w:ascii="Times New Roman" w:hAnsi="Times New Roman" w:cs="Times New Roman"/>
          <w:lang w:val="en-CA"/>
        </w:rPr>
        <w:t xml:space="preserve"> woodland on the lower stony slopes, a subset of the </w:t>
      </w:r>
      <w:r w:rsidRPr="009659FF">
        <w:rPr>
          <w:rFonts w:ascii="Times New Roman" w:hAnsi="Times New Roman" w:cs="Times New Roman"/>
          <w:i/>
          <w:lang w:val="en-CA"/>
        </w:rPr>
        <w:t>Terminalia</w:t>
      </w:r>
      <w:r w:rsidRPr="009659FF">
        <w:rPr>
          <w:rFonts w:ascii="Times New Roman" w:hAnsi="Times New Roman" w:cs="Times New Roman"/>
          <w:lang w:val="en-CA"/>
        </w:rPr>
        <w:t xml:space="preserve"> woodlands further north, with similar grasses and herbs. The main rivers support dense riverine forests that depend on groundwater. These forests are of two sorts: th</w:t>
      </w:r>
      <w:r w:rsidR="00F00AC6">
        <w:rPr>
          <w:rFonts w:ascii="Times New Roman" w:hAnsi="Times New Roman" w:cs="Times New Roman"/>
          <w:lang w:val="en-CA"/>
        </w:rPr>
        <w:t>ose</w:t>
      </w:r>
      <w:r w:rsidRPr="009659FF">
        <w:rPr>
          <w:rFonts w:ascii="Times New Roman" w:hAnsi="Times New Roman" w:cs="Times New Roman"/>
          <w:lang w:val="en-CA"/>
        </w:rPr>
        <w:t xml:space="preserve"> along the Mara River in the north </w:t>
      </w:r>
      <w:r w:rsidR="00F00AC6">
        <w:rPr>
          <w:rFonts w:ascii="Times New Roman" w:hAnsi="Times New Roman" w:cs="Times New Roman"/>
          <w:lang w:val="en-CA"/>
        </w:rPr>
        <w:t>are</w:t>
      </w:r>
      <w:r w:rsidRPr="009659FF">
        <w:rPr>
          <w:rFonts w:ascii="Times New Roman" w:hAnsi="Times New Roman" w:cs="Times New Roman"/>
          <w:lang w:val="en-CA"/>
        </w:rPr>
        <w:t xml:space="preserve"> montane </w:t>
      </w:r>
      <w:r w:rsidR="00434BDD">
        <w:rPr>
          <w:rFonts w:ascii="Times New Roman" w:hAnsi="Times New Roman" w:cs="Times New Roman"/>
          <w:lang w:val="en-CA"/>
        </w:rPr>
        <w:t>(</w:t>
      </w:r>
      <w:proofErr w:type="spellStart"/>
      <w:r w:rsidR="00434BDD">
        <w:rPr>
          <w:rFonts w:ascii="Times New Roman" w:hAnsi="Times New Roman" w:cs="Times New Roman"/>
          <w:lang w:val="en-CA"/>
        </w:rPr>
        <w:t>Loita</w:t>
      </w:r>
      <w:proofErr w:type="spellEnd"/>
      <w:r w:rsidR="00434BDD">
        <w:rPr>
          <w:rFonts w:ascii="Times New Roman" w:hAnsi="Times New Roman" w:cs="Times New Roman"/>
          <w:lang w:val="en-CA"/>
        </w:rPr>
        <w:t xml:space="preserve"> Hills) </w:t>
      </w:r>
      <w:r w:rsidRPr="009659FF">
        <w:rPr>
          <w:rFonts w:ascii="Times New Roman" w:hAnsi="Times New Roman" w:cs="Times New Roman"/>
          <w:lang w:val="en-CA"/>
        </w:rPr>
        <w:t>in origin; whereas th</w:t>
      </w:r>
      <w:r w:rsidR="00F00AC6">
        <w:rPr>
          <w:rFonts w:ascii="Times New Roman" w:hAnsi="Times New Roman" w:cs="Times New Roman"/>
          <w:lang w:val="en-CA"/>
        </w:rPr>
        <w:t>ose</w:t>
      </w:r>
      <w:r w:rsidRPr="009659FF">
        <w:rPr>
          <w:rFonts w:ascii="Times New Roman" w:hAnsi="Times New Roman" w:cs="Times New Roman"/>
          <w:lang w:val="en-CA"/>
        </w:rPr>
        <w:t xml:space="preserve"> along the </w:t>
      </w:r>
      <w:proofErr w:type="spellStart"/>
      <w:r w:rsidRPr="009659FF">
        <w:rPr>
          <w:rFonts w:ascii="Times New Roman" w:hAnsi="Times New Roman" w:cs="Times New Roman"/>
          <w:lang w:val="en-CA"/>
        </w:rPr>
        <w:t>Grumeti</w:t>
      </w:r>
      <w:proofErr w:type="spellEnd"/>
      <w:r w:rsidRPr="009659FF">
        <w:rPr>
          <w:rFonts w:ascii="Times New Roman" w:hAnsi="Times New Roman" w:cs="Times New Roman"/>
          <w:lang w:val="en-CA"/>
        </w:rPr>
        <w:t xml:space="preserve"> and </w:t>
      </w:r>
      <w:proofErr w:type="spellStart"/>
      <w:r w:rsidRPr="009659FF">
        <w:rPr>
          <w:rFonts w:ascii="Times New Roman" w:hAnsi="Times New Roman" w:cs="Times New Roman"/>
          <w:lang w:val="en-CA"/>
        </w:rPr>
        <w:t>Mbalageti</w:t>
      </w:r>
      <w:proofErr w:type="spellEnd"/>
      <w:r w:rsidR="00434BDD">
        <w:rPr>
          <w:rFonts w:ascii="Times New Roman" w:hAnsi="Times New Roman" w:cs="Times New Roman"/>
          <w:lang w:val="en-CA"/>
        </w:rPr>
        <w:t xml:space="preserve"> Rivers to </w:t>
      </w:r>
      <w:r w:rsidR="00434BDD">
        <w:rPr>
          <w:rFonts w:ascii="Times New Roman" w:hAnsi="Times New Roman" w:cs="Times New Roman"/>
          <w:lang w:val="en-CA"/>
        </w:rPr>
        <w:lastRenderedPageBreak/>
        <w:t>the west</w:t>
      </w:r>
      <w:r w:rsidRPr="009659FF">
        <w:rPr>
          <w:rFonts w:ascii="Times New Roman" w:hAnsi="Times New Roman" w:cs="Times New Roman"/>
          <w:lang w:val="en-CA"/>
        </w:rPr>
        <w:t xml:space="preserve"> </w:t>
      </w:r>
      <w:r w:rsidR="00434BDD">
        <w:rPr>
          <w:rFonts w:ascii="Times New Roman" w:hAnsi="Times New Roman" w:cs="Times New Roman"/>
          <w:lang w:val="en-CA"/>
        </w:rPr>
        <w:t>are</w:t>
      </w:r>
      <w:r w:rsidRPr="009659FF">
        <w:rPr>
          <w:rFonts w:ascii="Times New Roman" w:hAnsi="Times New Roman" w:cs="Times New Roman"/>
          <w:lang w:val="en-CA"/>
        </w:rPr>
        <w:t xml:space="preserve"> lowland Congo forest in origin (see</w:t>
      </w:r>
      <w:r w:rsidR="00056CAD">
        <w:rPr>
          <w:rFonts w:ascii="Times New Roman" w:hAnsi="Times New Roman" w:cs="Times New Roman"/>
          <w:lang w:val="en-CA"/>
        </w:rPr>
        <w:t xml:space="preserve"> </w:t>
      </w:r>
      <w:r w:rsidR="00056CAD">
        <w:rPr>
          <w:rFonts w:ascii="Times New Roman" w:hAnsi="Times New Roman" w:cs="Times New Roman"/>
          <w:lang w:val="en-CA"/>
        </w:rPr>
        <w:fldChar w:fldCharType="begin"/>
      </w:r>
      <w:r w:rsidR="00056CAD">
        <w:rPr>
          <w:rFonts w:ascii="Times New Roman" w:hAnsi="Times New Roman" w:cs="Times New Roman"/>
          <w:lang w:val="en-CA"/>
        </w:rPr>
        <w:instrText xml:space="preserve"> ADDIN ZOTERO_ITEM CSL_CITATION {"citationID":"AiBXwF5O","properties":{"formattedCitation":"(Sinclair et al. 2015)","plainCitation":"(Sinclair et al. 2015)","noteIndex":0},"citationItems":[{"id":5904,"uris":["http://zotero.org/users/local/iSfACgb0/items/YV7HRV9M"],"uri":["http://zotero.org/users/local/iSfACgb0/items/YV7HRV9M"],"itemData":{"id":5904,"type":"book","title":"Serengeti IV: sustaining biodiversity in a coupled human-natural system","publisher":"The University of Chicago Press","publisher-place":"Chicago","number-of-pages":"841","source":"Library of Congress ISBN","event-place":"Chicago","ISBN":"978-0-226-19583-4","call-number":"QL337.T3 S425 2015","shortTitle":"Serengeti IV","editor":[{"family":"Sinclair","given":"A. R. E."},{"family":"Metzge","given":"Kristine L."},{"family":"Mduma","given":"Simon A. R."},{"family":"Fryxell","given":"John M."}],"issued":{"date-parts":[["2015"]]}}}],"schema":"https://github.com/citation-style-language/schema/raw/master/csl-citation.json"} </w:instrText>
      </w:r>
      <w:r w:rsidR="00056CAD">
        <w:rPr>
          <w:rFonts w:ascii="Times New Roman" w:hAnsi="Times New Roman" w:cs="Times New Roman"/>
          <w:lang w:val="en-CA"/>
        </w:rPr>
        <w:fldChar w:fldCharType="separate"/>
      </w:r>
      <w:r w:rsidR="00056CAD">
        <w:rPr>
          <w:rFonts w:ascii="Times New Roman" w:hAnsi="Times New Roman" w:cs="Times New Roman"/>
          <w:noProof/>
          <w:lang w:val="en-CA"/>
        </w:rPr>
        <w:t>Sinclair et al. 2015</w:t>
      </w:r>
      <w:r w:rsidR="00056CAD">
        <w:rPr>
          <w:rFonts w:ascii="Times New Roman" w:hAnsi="Times New Roman" w:cs="Times New Roman"/>
          <w:lang w:val="en-CA"/>
        </w:rPr>
        <w:fldChar w:fldCharType="end"/>
      </w:r>
      <w:r w:rsidRPr="009659FF">
        <w:rPr>
          <w:rFonts w:ascii="Times New Roman" w:hAnsi="Times New Roman" w:cs="Times New Roman"/>
          <w:lang w:val="en-CA"/>
        </w:rPr>
        <w:t>). Numerous small seasonal streams dissect the savanna and support a thin strip of bushes and riverine trees; the larger streams have large</w:t>
      </w:r>
      <w:r w:rsidR="0054431D">
        <w:rPr>
          <w:rFonts w:ascii="Times New Roman" w:hAnsi="Times New Roman" w:cs="Times New Roman"/>
          <w:lang w:val="en-CA"/>
        </w:rPr>
        <w:t xml:space="preserve"> African</w:t>
      </w:r>
      <w:r w:rsidRPr="009659FF">
        <w:rPr>
          <w:rFonts w:ascii="Times New Roman" w:hAnsi="Times New Roman" w:cs="Times New Roman"/>
          <w:lang w:val="en-CA"/>
        </w:rPr>
        <w:t xml:space="preserve"> Acacias,</w:t>
      </w:r>
      <w:r w:rsidR="00272F19">
        <w:rPr>
          <w:rFonts w:ascii="Times New Roman" w:hAnsi="Times New Roman" w:cs="Times New Roman"/>
          <w:lang w:val="en-CA"/>
        </w:rPr>
        <w:t xml:space="preserve"> </w:t>
      </w:r>
      <w:r w:rsidR="00272F19">
        <w:rPr>
          <w:rFonts w:ascii="Times New Roman" w:hAnsi="Times New Roman" w:cs="Times New Roman"/>
          <w:i/>
          <w:iCs/>
          <w:lang w:val="en-CA"/>
        </w:rPr>
        <w:t>V</w:t>
      </w:r>
      <w:r w:rsidRPr="009659FF">
        <w:rPr>
          <w:rFonts w:ascii="Times New Roman" w:hAnsi="Times New Roman" w:cs="Times New Roman"/>
          <w:i/>
          <w:iCs/>
          <w:lang w:val="en-CA"/>
        </w:rPr>
        <w:t xml:space="preserve">. </w:t>
      </w:r>
      <w:proofErr w:type="spellStart"/>
      <w:r w:rsidRPr="009659FF">
        <w:rPr>
          <w:rFonts w:ascii="Times New Roman" w:hAnsi="Times New Roman" w:cs="Times New Roman"/>
          <w:i/>
          <w:iCs/>
          <w:lang w:val="en-CA"/>
        </w:rPr>
        <w:t>xanthoploea</w:t>
      </w:r>
      <w:proofErr w:type="spellEnd"/>
      <w:r w:rsidRPr="009659FF">
        <w:rPr>
          <w:rFonts w:ascii="Times New Roman" w:hAnsi="Times New Roman" w:cs="Times New Roman"/>
          <w:lang w:val="en-CA"/>
        </w:rPr>
        <w:t xml:space="preserve"> and </w:t>
      </w:r>
      <w:r w:rsidR="00272F19">
        <w:rPr>
          <w:rFonts w:ascii="Times New Roman" w:hAnsi="Times New Roman" w:cs="Times New Roman"/>
          <w:i/>
          <w:iCs/>
          <w:lang w:val="en-CA"/>
        </w:rPr>
        <w:t>V</w:t>
      </w:r>
      <w:r w:rsidRPr="009659FF">
        <w:rPr>
          <w:rFonts w:ascii="Times New Roman" w:hAnsi="Times New Roman" w:cs="Times New Roman"/>
          <w:i/>
          <w:iCs/>
          <w:lang w:val="en-CA"/>
        </w:rPr>
        <w:t>.</w:t>
      </w:r>
      <w:r w:rsidR="005021FF" w:rsidRPr="009659FF">
        <w:rPr>
          <w:rFonts w:ascii="Times New Roman" w:hAnsi="Times New Roman" w:cs="Times New Roman"/>
          <w:i/>
          <w:iCs/>
          <w:lang w:val="en-CA"/>
        </w:rPr>
        <w:t xml:space="preserve"> </w:t>
      </w:r>
      <w:proofErr w:type="spellStart"/>
      <w:r w:rsidRPr="009659FF">
        <w:rPr>
          <w:rFonts w:ascii="Times New Roman" w:hAnsi="Times New Roman" w:cs="Times New Roman"/>
          <w:i/>
          <w:iCs/>
          <w:lang w:val="en-CA"/>
        </w:rPr>
        <w:t>kirkii</w:t>
      </w:r>
      <w:proofErr w:type="spellEnd"/>
      <w:r w:rsidRPr="009659FF">
        <w:rPr>
          <w:rFonts w:ascii="Times New Roman" w:hAnsi="Times New Roman" w:cs="Times New Roman"/>
          <w:lang w:val="en-CA"/>
        </w:rPr>
        <w:t>. Smaller drainages occur as wet grasslands with small bushes and rushes. There are three lakes</w:t>
      </w:r>
      <w:r w:rsidR="00434BDD">
        <w:rPr>
          <w:rFonts w:ascii="Times New Roman" w:hAnsi="Times New Roman" w:cs="Times New Roman"/>
          <w:lang w:val="en-CA"/>
        </w:rPr>
        <w:t>, all very shallow and highly alkaline:</w:t>
      </w:r>
      <w:r w:rsidRPr="009659FF">
        <w:rPr>
          <w:rFonts w:ascii="Times New Roman" w:hAnsi="Times New Roman" w:cs="Times New Roman"/>
          <w:lang w:val="en-CA"/>
        </w:rPr>
        <w:t xml:space="preserve"> </w:t>
      </w:r>
      <w:r w:rsidR="004E5240">
        <w:rPr>
          <w:rFonts w:ascii="Times New Roman" w:hAnsi="Times New Roman" w:cs="Times New Roman"/>
          <w:lang w:val="en-CA"/>
        </w:rPr>
        <w:t xml:space="preserve">Lakes </w:t>
      </w:r>
      <w:proofErr w:type="spellStart"/>
      <w:r w:rsidRPr="009659FF">
        <w:rPr>
          <w:rFonts w:ascii="Times New Roman" w:hAnsi="Times New Roman" w:cs="Times New Roman"/>
          <w:lang w:val="en-CA"/>
        </w:rPr>
        <w:t>Lagarja</w:t>
      </w:r>
      <w:proofErr w:type="spellEnd"/>
      <w:r w:rsidRPr="009659FF">
        <w:rPr>
          <w:rFonts w:ascii="Times New Roman" w:hAnsi="Times New Roman" w:cs="Times New Roman"/>
          <w:lang w:val="en-CA"/>
        </w:rPr>
        <w:t xml:space="preserve"> and </w:t>
      </w:r>
      <w:proofErr w:type="spellStart"/>
      <w:r w:rsidRPr="009659FF">
        <w:rPr>
          <w:rFonts w:ascii="Times New Roman" w:hAnsi="Times New Roman" w:cs="Times New Roman"/>
          <w:lang w:val="en-CA"/>
        </w:rPr>
        <w:t>Masek</w:t>
      </w:r>
      <w:proofErr w:type="spellEnd"/>
      <w:r w:rsidR="00434BDD">
        <w:rPr>
          <w:rFonts w:ascii="Times New Roman" w:hAnsi="Times New Roman" w:cs="Times New Roman"/>
          <w:lang w:val="en-CA"/>
        </w:rPr>
        <w:t xml:space="preserve"> </w:t>
      </w:r>
      <w:r w:rsidRPr="009659FF">
        <w:rPr>
          <w:rFonts w:ascii="Times New Roman" w:hAnsi="Times New Roman" w:cs="Times New Roman"/>
          <w:lang w:val="en-CA"/>
        </w:rPr>
        <w:t xml:space="preserve">, which form the top end of </w:t>
      </w:r>
      <w:r w:rsidR="00434BDD">
        <w:rPr>
          <w:rFonts w:ascii="Times New Roman" w:hAnsi="Times New Roman" w:cs="Times New Roman"/>
          <w:lang w:val="en-CA"/>
        </w:rPr>
        <w:t xml:space="preserve">the </w:t>
      </w:r>
      <w:r w:rsidRPr="009659FF">
        <w:rPr>
          <w:rFonts w:ascii="Times New Roman" w:hAnsi="Times New Roman" w:cs="Times New Roman"/>
          <w:lang w:val="en-CA"/>
        </w:rPr>
        <w:t xml:space="preserve">Olduvai Gorge on the southeast plains, and </w:t>
      </w:r>
      <w:r w:rsidR="004E5240">
        <w:rPr>
          <w:rFonts w:ascii="Times New Roman" w:hAnsi="Times New Roman" w:cs="Times New Roman"/>
          <w:lang w:val="en-CA"/>
        </w:rPr>
        <w:t xml:space="preserve">Lake </w:t>
      </w:r>
      <w:proofErr w:type="spellStart"/>
      <w:r w:rsidRPr="009659FF">
        <w:rPr>
          <w:rFonts w:ascii="Times New Roman" w:hAnsi="Times New Roman" w:cs="Times New Roman"/>
          <w:lang w:val="en-CA"/>
        </w:rPr>
        <w:t>Magadi</w:t>
      </w:r>
      <w:proofErr w:type="spellEnd"/>
      <w:r w:rsidR="00434BDD">
        <w:rPr>
          <w:rFonts w:ascii="Times New Roman" w:hAnsi="Times New Roman" w:cs="Times New Roman"/>
          <w:lang w:val="en-CA"/>
        </w:rPr>
        <w:t xml:space="preserve"> </w:t>
      </w:r>
      <w:r w:rsidRPr="009659FF">
        <w:rPr>
          <w:rFonts w:ascii="Times New Roman" w:hAnsi="Times New Roman" w:cs="Times New Roman"/>
          <w:lang w:val="en-CA"/>
        </w:rPr>
        <w:t>on the western edge of the plains. Freshwater is confined to the rivers, a few springs seeping out of the hills, and Lake Victoria at Speke Gulf in the far west.</w:t>
      </w:r>
    </w:p>
    <w:p w14:paraId="179BFE47" w14:textId="231EE746" w:rsidR="00850919" w:rsidRPr="009659FF" w:rsidRDefault="00850919" w:rsidP="00B04643">
      <w:pPr>
        <w:spacing w:line="480" w:lineRule="auto"/>
        <w:rPr>
          <w:rFonts w:ascii="Times New Roman" w:hAnsi="Times New Roman" w:cs="Times New Roman"/>
          <w:lang w:val="en-CA"/>
        </w:rPr>
      </w:pPr>
      <w:r w:rsidRPr="009659FF">
        <w:rPr>
          <w:rFonts w:ascii="Times New Roman" w:hAnsi="Times New Roman" w:cs="Times New Roman"/>
          <w:lang w:val="en-CA"/>
        </w:rPr>
        <w:t xml:space="preserve">The </w:t>
      </w:r>
      <w:r w:rsidR="00B11F4F" w:rsidRPr="009659FF">
        <w:rPr>
          <w:rFonts w:ascii="Times New Roman" w:hAnsi="Times New Roman" w:cs="Times New Roman"/>
          <w:lang w:val="en-CA"/>
        </w:rPr>
        <w:t>southeastern</w:t>
      </w:r>
      <w:r w:rsidRPr="009659FF">
        <w:rPr>
          <w:rFonts w:ascii="Times New Roman" w:hAnsi="Times New Roman" w:cs="Times New Roman"/>
          <w:lang w:val="en-CA"/>
        </w:rPr>
        <w:t xml:space="preserve"> part of the ecosystem is open, treeless grassland with a gradient of long grass (similar to that of the </w:t>
      </w:r>
      <w:r w:rsidRPr="009659FF">
        <w:rPr>
          <w:rFonts w:ascii="Times New Roman" w:hAnsi="Times New Roman" w:cs="Times New Roman"/>
          <w:i/>
          <w:iCs/>
          <w:lang w:val="en-CA"/>
        </w:rPr>
        <w:t>Acacia</w:t>
      </w:r>
      <w:r w:rsidRPr="009659FF">
        <w:rPr>
          <w:rFonts w:ascii="Times New Roman" w:hAnsi="Times New Roman" w:cs="Times New Roman"/>
          <w:lang w:val="en-CA"/>
        </w:rPr>
        <w:t xml:space="preserve"> savanna) in the northwest of the plains grading to intermediate grasslands of </w:t>
      </w:r>
      <w:proofErr w:type="spellStart"/>
      <w:r w:rsidRPr="009659FF">
        <w:rPr>
          <w:rFonts w:ascii="Times New Roman" w:hAnsi="Times New Roman" w:cs="Times New Roman"/>
          <w:i/>
          <w:lang w:val="en-CA"/>
        </w:rPr>
        <w:t>Pennisetum</w:t>
      </w:r>
      <w:proofErr w:type="spellEnd"/>
      <w:r w:rsidRPr="009659FF">
        <w:rPr>
          <w:rFonts w:ascii="Times New Roman" w:hAnsi="Times New Roman" w:cs="Times New Roman"/>
          <w:lang w:val="en-CA"/>
        </w:rPr>
        <w:t xml:space="preserve"> (20</w:t>
      </w:r>
      <w:r w:rsidR="00EE56EB">
        <w:rPr>
          <w:rFonts w:ascii="Times New Roman" w:hAnsi="Times New Roman" w:cs="Times New Roman"/>
          <w:lang w:val="en-CA"/>
        </w:rPr>
        <w:t xml:space="preserve"> - </w:t>
      </w:r>
      <w:r w:rsidRPr="009659FF">
        <w:rPr>
          <w:rFonts w:ascii="Times New Roman" w:hAnsi="Times New Roman" w:cs="Times New Roman"/>
          <w:lang w:val="en-CA"/>
        </w:rPr>
        <w:t>50 cm) in the center, and short grasslands (5</w:t>
      </w:r>
      <w:r w:rsidR="00EE56EB">
        <w:rPr>
          <w:rFonts w:ascii="Times New Roman" w:hAnsi="Times New Roman" w:cs="Times New Roman"/>
          <w:lang w:val="en-CA"/>
        </w:rPr>
        <w:t xml:space="preserve"> -</w:t>
      </w:r>
      <w:r w:rsidRPr="009659FF">
        <w:rPr>
          <w:rFonts w:ascii="Times New Roman" w:hAnsi="Times New Roman" w:cs="Times New Roman"/>
          <w:lang w:val="en-CA"/>
        </w:rPr>
        <w:t>15 cm) in the far east and south. Detailed descriptions of these habitats are given in</w:t>
      </w:r>
      <w:r w:rsidR="00056CAD">
        <w:rPr>
          <w:rFonts w:ascii="Times New Roman" w:hAnsi="Times New Roman" w:cs="Times New Roman"/>
          <w:lang w:val="en-CA"/>
        </w:rPr>
        <w:t xml:space="preserve"> </w:t>
      </w:r>
      <w:r w:rsidR="00056CAD">
        <w:rPr>
          <w:rFonts w:ascii="Times New Roman" w:hAnsi="Times New Roman" w:cs="Times New Roman"/>
          <w:lang w:val="en-CA"/>
        </w:rPr>
        <w:fldChar w:fldCharType="begin"/>
      </w:r>
      <w:r w:rsidR="00056CAD">
        <w:rPr>
          <w:rFonts w:ascii="Times New Roman" w:hAnsi="Times New Roman" w:cs="Times New Roman"/>
          <w:lang w:val="en-CA"/>
        </w:rPr>
        <w:instrText xml:space="preserve"> ADDIN ZOTERO_ITEM CSL_CITATION {"citationID":"fRspP73e","properties":{"formattedCitation":"(Sinclair 2008)","plainCitation":"(Sinclair 2008)","noteIndex":0},"citationItems":[{"id":5905,"uris":["http://zotero.org/users/local/iSfACgb0/items/NWZTEKLL"],"uri":["http://zotero.org/users/local/iSfACgb0/items/NWZTEKLL"],"itemData":{"id":5905,"type":"book","title":"Serengeti III: human impacts on ecosystem dynamics","publisher":"University of Chicago Press","publisher-place":"Chicago","number-of-pages":"522","source":"Library of Congress ISBN","event-place":"Chicago","ISBN":"978-0-226-76033-9","call-number":"QL337.T3 S424 2008","note":"OCLC: ocn183928576","shortTitle":"Serengeti III","editor":[{"family":"Sinclair","given":"A. R. E."}],"issued":{"date-parts":[["2008"]]}}}],"schema":"https://github.com/citation-style-language/schema/raw/master/csl-citation.json"} </w:instrText>
      </w:r>
      <w:r w:rsidR="00056CAD">
        <w:rPr>
          <w:rFonts w:ascii="Times New Roman" w:hAnsi="Times New Roman" w:cs="Times New Roman"/>
          <w:lang w:val="en-CA"/>
        </w:rPr>
        <w:fldChar w:fldCharType="separate"/>
      </w:r>
      <w:r w:rsidR="00056CAD">
        <w:rPr>
          <w:rFonts w:ascii="Times New Roman" w:hAnsi="Times New Roman" w:cs="Times New Roman"/>
          <w:noProof/>
          <w:lang w:val="en-CA"/>
        </w:rPr>
        <w:t>Sinclair 2008.</w:t>
      </w:r>
      <w:r w:rsidR="00056CAD">
        <w:rPr>
          <w:rFonts w:ascii="Times New Roman" w:hAnsi="Times New Roman" w:cs="Times New Roman"/>
          <w:lang w:val="en-CA"/>
        </w:rPr>
        <w:fldChar w:fldCharType="end"/>
      </w:r>
    </w:p>
    <w:p w14:paraId="5F6DDB8D" w14:textId="77777777" w:rsidR="009B1686" w:rsidRDefault="009B1686" w:rsidP="00B04643">
      <w:pPr>
        <w:spacing w:line="480" w:lineRule="auto"/>
        <w:rPr>
          <w:rFonts w:ascii="Times New Roman" w:hAnsi="Times New Roman" w:cs="Times New Roman"/>
          <w:lang w:val="en-CA"/>
        </w:rPr>
      </w:pPr>
    </w:p>
    <w:p w14:paraId="5676A13D" w14:textId="011B8C05" w:rsidR="00850919" w:rsidRPr="009659FF" w:rsidRDefault="00850919" w:rsidP="00B04643">
      <w:pPr>
        <w:spacing w:line="480" w:lineRule="auto"/>
        <w:rPr>
          <w:rFonts w:ascii="Times New Roman" w:hAnsi="Times New Roman" w:cs="Times New Roman"/>
          <w:lang w:val="en-CA"/>
        </w:rPr>
      </w:pPr>
      <w:r w:rsidRPr="009659FF">
        <w:rPr>
          <w:rFonts w:ascii="Times New Roman" w:hAnsi="Times New Roman" w:cs="Times New Roman"/>
          <w:lang w:val="en-CA"/>
        </w:rPr>
        <w:t>In the past, similar natural savanna extended west of the present park borders covering about 2050 km</w:t>
      </w:r>
      <w:r w:rsidRPr="009659FF">
        <w:rPr>
          <w:rFonts w:ascii="Times New Roman" w:hAnsi="Times New Roman" w:cs="Times New Roman"/>
          <w:vertAlign w:val="superscript"/>
          <w:lang w:val="en-CA"/>
        </w:rPr>
        <w:t>2</w:t>
      </w:r>
      <w:r w:rsidRPr="009659FF">
        <w:rPr>
          <w:rFonts w:ascii="Times New Roman" w:hAnsi="Times New Roman" w:cs="Times New Roman"/>
          <w:lang w:val="en-CA"/>
        </w:rPr>
        <w:t xml:space="preserve"> until agriculture, </w:t>
      </w:r>
      <w:r w:rsidR="00B11F4F" w:rsidRPr="009659FF">
        <w:rPr>
          <w:rFonts w:ascii="Times New Roman" w:hAnsi="Times New Roman" w:cs="Times New Roman"/>
          <w:lang w:val="en-CA"/>
        </w:rPr>
        <w:t>smallholdings</w:t>
      </w:r>
      <w:r w:rsidRPr="009659FF">
        <w:rPr>
          <w:rFonts w:ascii="Times New Roman" w:hAnsi="Times New Roman" w:cs="Times New Roman"/>
          <w:lang w:val="en-CA"/>
        </w:rPr>
        <w:t xml:space="preserve"> with cereal and root crops, took over in the mid-19</w:t>
      </w:r>
      <w:r w:rsidRPr="009659FF">
        <w:rPr>
          <w:rFonts w:ascii="Times New Roman" w:hAnsi="Times New Roman" w:cs="Times New Roman"/>
          <w:vertAlign w:val="superscript"/>
          <w:lang w:val="en-CA"/>
        </w:rPr>
        <w:t>th</w:t>
      </w:r>
      <w:r w:rsidRPr="009659FF">
        <w:rPr>
          <w:rFonts w:ascii="Times New Roman" w:hAnsi="Times New Roman" w:cs="Times New Roman"/>
          <w:lang w:val="en-CA"/>
        </w:rPr>
        <w:t xml:space="preserve"> century; these land cover types extended eastwards in the 1950s and now </w:t>
      </w:r>
      <w:r w:rsidR="001B77B6" w:rsidRPr="009659FF">
        <w:rPr>
          <w:rFonts w:ascii="Times New Roman" w:hAnsi="Times New Roman" w:cs="Times New Roman"/>
          <w:lang w:val="en-CA"/>
        </w:rPr>
        <w:t>about</w:t>
      </w:r>
      <w:r w:rsidRPr="009659FF">
        <w:rPr>
          <w:rFonts w:ascii="Times New Roman" w:hAnsi="Times New Roman" w:cs="Times New Roman"/>
          <w:lang w:val="en-CA"/>
        </w:rPr>
        <w:t xml:space="preserve"> the western border of the natural ecosystem. The present agricultural areas were originally similar in flora and fauna, geology, soil nutrients and other ecological features to those of the native savanna. Agriculture, which forms an abrupt boundary with the savanna on the western border, has removed most trees. Many small native shrubs surround crops of millet and cassava.</w:t>
      </w:r>
    </w:p>
    <w:p w14:paraId="068987FF" w14:textId="77777777" w:rsidR="00850919" w:rsidRPr="009659FF" w:rsidRDefault="00850919" w:rsidP="00B04643">
      <w:pPr>
        <w:spacing w:line="480" w:lineRule="auto"/>
        <w:rPr>
          <w:rFonts w:ascii="Times New Roman" w:hAnsi="Times New Roman" w:cs="Times New Roman"/>
          <w:lang w:val="en-CA"/>
        </w:rPr>
      </w:pPr>
    </w:p>
    <w:p w14:paraId="28EDC34C" w14:textId="49C81D3E" w:rsidR="000B28B2" w:rsidRPr="009659FF" w:rsidRDefault="00C124A6" w:rsidP="00B04643">
      <w:pPr>
        <w:spacing w:line="480" w:lineRule="auto"/>
        <w:rPr>
          <w:rFonts w:ascii="Times New Roman" w:hAnsi="Times New Roman" w:cs="Times New Roman"/>
          <w:lang w:val="en-CA"/>
        </w:rPr>
      </w:pPr>
      <w:r w:rsidRPr="00EE56EB">
        <w:rPr>
          <w:rFonts w:ascii="Times New Roman" w:hAnsi="Times New Roman" w:cs="Times New Roman"/>
          <w:b/>
          <w:lang w:val="en-CA"/>
        </w:rPr>
        <w:t>2. Experimental or sampling design</w:t>
      </w:r>
    </w:p>
    <w:p w14:paraId="30E2B5A5" w14:textId="77777777" w:rsidR="00C269C6" w:rsidRPr="009659FF" w:rsidRDefault="00C269C6" w:rsidP="00B04643">
      <w:pPr>
        <w:spacing w:line="480" w:lineRule="auto"/>
        <w:rPr>
          <w:rFonts w:ascii="Times New Roman" w:hAnsi="Times New Roman" w:cs="Times New Roman"/>
          <w:lang w:val="en-CA"/>
        </w:rPr>
      </w:pPr>
      <w:r w:rsidRPr="009659FF">
        <w:rPr>
          <w:rFonts w:ascii="Times New Roman" w:hAnsi="Times New Roman" w:cs="Times New Roman"/>
          <w:b/>
          <w:bCs/>
          <w:lang w:val="en-CA"/>
        </w:rPr>
        <w:lastRenderedPageBreak/>
        <w:t>Bird Surveys</w:t>
      </w:r>
      <w:r w:rsidRPr="009659FF">
        <w:rPr>
          <w:rFonts w:ascii="Times New Roman" w:hAnsi="Times New Roman" w:cs="Times New Roman"/>
          <w:lang w:val="en-CA"/>
        </w:rPr>
        <w:tab/>
      </w:r>
    </w:p>
    <w:p w14:paraId="045F3D68" w14:textId="6D631FAB" w:rsidR="00C269C6" w:rsidRPr="009659FF" w:rsidRDefault="00C269C6" w:rsidP="00B04643">
      <w:pPr>
        <w:spacing w:line="480" w:lineRule="auto"/>
        <w:rPr>
          <w:rFonts w:ascii="Times New Roman" w:hAnsi="Times New Roman" w:cs="Times New Roman"/>
          <w:b/>
          <w:lang w:val="en-CA"/>
        </w:rPr>
      </w:pPr>
      <w:r w:rsidRPr="009659FF">
        <w:rPr>
          <w:rFonts w:ascii="Times New Roman" w:hAnsi="Times New Roman" w:cs="Times New Roman"/>
          <w:lang w:val="en-CA"/>
        </w:rPr>
        <w:t>Data on the bird communities were obtained by one of three methods: transects by vehicle along tracks and roads</w:t>
      </w:r>
      <w:r w:rsidR="00283C12">
        <w:rPr>
          <w:rFonts w:ascii="Times New Roman" w:hAnsi="Times New Roman" w:cs="Times New Roman"/>
          <w:lang w:val="en-CA"/>
        </w:rPr>
        <w:t xml:space="preserve"> (“transects”)</w:t>
      </w:r>
      <w:r w:rsidRPr="009659FF">
        <w:rPr>
          <w:rFonts w:ascii="Times New Roman" w:hAnsi="Times New Roman" w:cs="Times New Roman"/>
          <w:lang w:val="en-CA"/>
        </w:rPr>
        <w:t>; sites located in selected habitats</w:t>
      </w:r>
      <w:r w:rsidR="00283C12">
        <w:rPr>
          <w:rFonts w:ascii="Times New Roman" w:hAnsi="Times New Roman" w:cs="Times New Roman"/>
          <w:lang w:val="en-CA"/>
        </w:rPr>
        <w:t xml:space="preserve"> (“sites”)</w:t>
      </w:r>
      <w:r w:rsidRPr="009659FF">
        <w:rPr>
          <w:rFonts w:ascii="Times New Roman" w:hAnsi="Times New Roman" w:cs="Times New Roman"/>
          <w:lang w:val="en-CA"/>
        </w:rPr>
        <w:t>; and ad hoc points</w:t>
      </w:r>
      <w:r w:rsidR="00283C12">
        <w:rPr>
          <w:rFonts w:ascii="Times New Roman" w:hAnsi="Times New Roman" w:cs="Times New Roman"/>
          <w:lang w:val="en-CA"/>
        </w:rPr>
        <w:t xml:space="preserve"> (“points”)</w:t>
      </w:r>
      <w:r w:rsidRPr="009659FF">
        <w:rPr>
          <w:rFonts w:ascii="Times New Roman" w:hAnsi="Times New Roman" w:cs="Times New Roman"/>
          <w:lang w:val="en-CA"/>
        </w:rPr>
        <w:t>. These data have been collected over several decades, beginning in 19</w:t>
      </w:r>
      <w:r w:rsidR="00EE56EB">
        <w:rPr>
          <w:rFonts w:ascii="Times New Roman" w:hAnsi="Times New Roman" w:cs="Times New Roman"/>
          <w:lang w:val="en-CA"/>
        </w:rPr>
        <w:t xml:space="preserve">29 </w:t>
      </w:r>
      <w:r w:rsidRPr="009659FF">
        <w:rPr>
          <w:rFonts w:ascii="Times New Roman" w:hAnsi="Times New Roman" w:cs="Times New Roman"/>
          <w:lang w:val="en-CA"/>
        </w:rPr>
        <w:t>and</w:t>
      </w:r>
      <w:r w:rsidR="00283C12">
        <w:rPr>
          <w:rFonts w:ascii="Times New Roman" w:hAnsi="Times New Roman" w:cs="Times New Roman"/>
          <w:lang w:val="en-CA"/>
        </w:rPr>
        <w:t xml:space="preserve"> </w:t>
      </w:r>
      <w:r w:rsidRPr="009659FF">
        <w:rPr>
          <w:rFonts w:ascii="Times New Roman" w:hAnsi="Times New Roman" w:cs="Times New Roman"/>
          <w:lang w:val="en-CA"/>
        </w:rPr>
        <w:t>continuing to the present</w:t>
      </w:r>
      <w:r w:rsidR="00344C18">
        <w:rPr>
          <w:rFonts w:ascii="Times New Roman" w:hAnsi="Times New Roman" w:cs="Times New Roman"/>
          <w:lang w:val="en-CA"/>
        </w:rPr>
        <w:t xml:space="preserve"> (Figure 1)</w:t>
      </w:r>
      <w:r w:rsidRPr="009659FF">
        <w:rPr>
          <w:rFonts w:ascii="Times New Roman" w:hAnsi="Times New Roman" w:cs="Times New Roman"/>
          <w:lang w:val="en-CA"/>
        </w:rPr>
        <w:t xml:space="preserve">. </w:t>
      </w:r>
      <w:r w:rsidRPr="009659FF">
        <w:rPr>
          <w:rFonts w:ascii="Times New Roman" w:hAnsi="Times New Roman" w:cs="Times New Roman"/>
          <w:b/>
          <w:lang w:val="en-CA"/>
        </w:rPr>
        <w:br/>
      </w:r>
    </w:p>
    <w:p w14:paraId="54C376AD" w14:textId="76D04658" w:rsidR="00C269C6" w:rsidRPr="009659FF" w:rsidRDefault="00C269C6" w:rsidP="00B04643">
      <w:pPr>
        <w:spacing w:line="480" w:lineRule="auto"/>
        <w:rPr>
          <w:rFonts w:ascii="Times New Roman" w:hAnsi="Times New Roman" w:cs="Times New Roman"/>
          <w:lang w:val="en-CA"/>
        </w:rPr>
      </w:pPr>
      <w:r w:rsidRPr="009659FF">
        <w:rPr>
          <w:rFonts w:ascii="Times New Roman" w:hAnsi="Times New Roman" w:cs="Times New Roman"/>
          <w:b/>
          <w:bCs/>
          <w:iCs/>
          <w:lang w:val="en-CA"/>
        </w:rPr>
        <w:t>Transects.</w:t>
      </w:r>
      <w:r w:rsidR="005021FF" w:rsidRPr="009659FF">
        <w:rPr>
          <w:rFonts w:ascii="Times New Roman" w:hAnsi="Times New Roman" w:cs="Times New Roman"/>
          <w:b/>
          <w:bCs/>
          <w:iCs/>
          <w:lang w:val="en-CA"/>
        </w:rPr>
        <w:t xml:space="preserve"> </w:t>
      </w:r>
      <w:r w:rsidRPr="009659FF">
        <w:rPr>
          <w:rFonts w:ascii="Times New Roman" w:hAnsi="Times New Roman" w:cs="Times New Roman"/>
          <w:lang w:val="en-CA"/>
        </w:rPr>
        <w:t xml:space="preserve">Thirty transects of lengths varying from 15 km to 100 km were </w:t>
      </w:r>
      <w:r w:rsidR="00283C12">
        <w:rPr>
          <w:rFonts w:ascii="Times New Roman" w:hAnsi="Times New Roman" w:cs="Times New Roman"/>
          <w:lang w:val="en-CA"/>
        </w:rPr>
        <w:t xml:space="preserve">located </w:t>
      </w:r>
      <w:r w:rsidRPr="009659FF">
        <w:rPr>
          <w:rFonts w:ascii="Times New Roman" w:hAnsi="Times New Roman" w:cs="Times New Roman"/>
          <w:lang w:val="en-CA"/>
        </w:rPr>
        <w:t xml:space="preserve">over the majority of the ecosystem along </w:t>
      </w:r>
      <w:r w:rsidR="00283C12">
        <w:rPr>
          <w:rFonts w:ascii="Times New Roman" w:hAnsi="Times New Roman" w:cs="Times New Roman"/>
          <w:lang w:val="en-CA"/>
        </w:rPr>
        <w:t xml:space="preserve">pre-existing </w:t>
      </w:r>
      <w:r w:rsidRPr="009659FF">
        <w:rPr>
          <w:rFonts w:ascii="Times New Roman" w:hAnsi="Times New Roman" w:cs="Times New Roman"/>
          <w:lang w:val="en-CA"/>
        </w:rPr>
        <w:t>tracks. Transects were driven slowly (30</w:t>
      </w:r>
      <w:r w:rsidR="00EE56EB">
        <w:rPr>
          <w:rFonts w:ascii="Times New Roman" w:hAnsi="Times New Roman" w:cs="Times New Roman"/>
          <w:lang w:val="en-CA"/>
        </w:rPr>
        <w:t xml:space="preserve"> - </w:t>
      </w:r>
      <w:r w:rsidRPr="009659FF">
        <w:rPr>
          <w:rFonts w:ascii="Times New Roman" w:hAnsi="Times New Roman" w:cs="Times New Roman"/>
          <w:lang w:val="en-CA"/>
        </w:rPr>
        <w:t>50 k</w:t>
      </w:r>
      <w:r w:rsidR="00B40E10">
        <w:rPr>
          <w:rFonts w:ascii="Times New Roman" w:hAnsi="Times New Roman" w:cs="Times New Roman"/>
          <w:lang w:val="en-CA"/>
        </w:rPr>
        <w:t>m/</w:t>
      </w:r>
      <w:r w:rsidRPr="009659FF">
        <w:rPr>
          <w:rFonts w:ascii="Times New Roman" w:hAnsi="Times New Roman" w:cs="Times New Roman"/>
          <w:lang w:val="en-CA"/>
        </w:rPr>
        <w:t>h), stopping where necessary</w:t>
      </w:r>
      <w:r w:rsidR="00283C12">
        <w:rPr>
          <w:rFonts w:ascii="Times New Roman" w:hAnsi="Times New Roman" w:cs="Times New Roman"/>
          <w:lang w:val="en-CA"/>
        </w:rPr>
        <w:t>,</w:t>
      </w:r>
      <w:r w:rsidRPr="009659FF">
        <w:rPr>
          <w:rFonts w:ascii="Times New Roman" w:hAnsi="Times New Roman" w:cs="Times New Roman"/>
          <w:lang w:val="en-CA"/>
        </w:rPr>
        <w:t xml:space="preserve"> using two observers</w:t>
      </w:r>
      <w:r w:rsidR="0062501A">
        <w:rPr>
          <w:rFonts w:ascii="Times New Roman" w:hAnsi="Times New Roman" w:cs="Times New Roman"/>
          <w:lang w:val="en-CA"/>
        </w:rPr>
        <w:t xml:space="preserve">, </w:t>
      </w:r>
      <w:r w:rsidRPr="009659FF">
        <w:rPr>
          <w:rFonts w:ascii="Times New Roman" w:hAnsi="Times New Roman" w:cs="Times New Roman"/>
          <w:lang w:val="en-CA"/>
        </w:rPr>
        <w:t>a recorder</w:t>
      </w:r>
      <w:r w:rsidR="0062501A">
        <w:rPr>
          <w:rFonts w:ascii="Times New Roman" w:hAnsi="Times New Roman" w:cs="Times New Roman"/>
          <w:lang w:val="en-CA"/>
        </w:rPr>
        <w:t xml:space="preserve"> and a driver</w:t>
      </w:r>
      <w:r w:rsidRPr="009659FF">
        <w:rPr>
          <w:rFonts w:ascii="Times New Roman" w:hAnsi="Times New Roman" w:cs="Times New Roman"/>
          <w:lang w:val="en-CA"/>
        </w:rPr>
        <w:t>. All species, their numerical abundance, and habitat were recorded up to 50</w:t>
      </w:r>
      <w:r w:rsidR="005021FF" w:rsidRPr="009659FF">
        <w:rPr>
          <w:rFonts w:ascii="Times New Roman" w:hAnsi="Times New Roman" w:cs="Times New Roman"/>
          <w:lang w:val="en-CA"/>
        </w:rPr>
        <w:t xml:space="preserve"> </w:t>
      </w:r>
      <w:r w:rsidRPr="009659FF">
        <w:rPr>
          <w:rFonts w:ascii="Times New Roman" w:hAnsi="Times New Roman" w:cs="Times New Roman"/>
          <w:lang w:val="en-CA"/>
        </w:rPr>
        <w:t>m either side of the track. E</w:t>
      </w:r>
      <w:r w:rsidR="005021FF" w:rsidRPr="009659FF">
        <w:rPr>
          <w:rFonts w:ascii="Times New Roman" w:hAnsi="Times New Roman" w:cs="Times New Roman"/>
          <w:lang w:val="en-CA"/>
        </w:rPr>
        <w:t xml:space="preserve">ach transect was divided into 5 </w:t>
      </w:r>
      <w:r w:rsidRPr="009659FF">
        <w:rPr>
          <w:rFonts w:ascii="Times New Roman" w:hAnsi="Times New Roman" w:cs="Times New Roman"/>
          <w:lang w:val="en-CA"/>
        </w:rPr>
        <w:t>km segments and records for species, as well as information on occurrence of habitat types, were pooled for each segment. The bird groups counted were medium and large sized insect</w:t>
      </w:r>
      <w:r w:rsidR="00283C12">
        <w:rPr>
          <w:rFonts w:ascii="Times New Roman" w:hAnsi="Times New Roman" w:cs="Times New Roman"/>
          <w:lang w:val="en-CA"/>
        </w:rPr>
        <w:t>ivore</w:t>
      </w:r>
      <w:r w:rsidRPr="009659FF">
        <w:rPr>
          <w:rFonts w:ascii="Times New Roman" w:hAnsi="Times New Roman" w:cs="Times New Roman"/>
          <w:lang w:val="en-CA"/>
        </w:rPr>
        <w:t xml:space="preserve">s, and all </w:t>
      </w:r>
      <w:r w:rsidR="00B04643">
        <w:rPr>
          <w:rFonts w:ascii="Times New Roman" w:hAnsi="Times New Roman" w:cs="Times New Roman"/>
          <w:lang w:val="en-CA"/>
        </w:rPr>
        <w:t>granivorous</w:t>
      </w:r>
      <w:r w:rsidR="00283C12">
        <w:rPr>
          <w:rFonts w:ascii="Times New Roman" w:hAnsi="Times New Roman" w:cs="Times New Roman"/>
          <w:lang w:val="en-CA"/>
        </w:rPr>
        <w:t>, frugivores</w:t>
      </w:r>
      <w:r w:rsidRPr="009659FF">
        <w:rPr>
          <w:rFonts w:ascii="Times New Roman" w:hAnsi="Times New Roman" w:cs="Times New Roman"/>
          <w:lang w:val="en-CA"/>
        </w:rPr>
        <w:t xml:space="preserve"> and raptor</w:t>
      </w:r>
      <w:r w:rsidR="00283C12">
        <w:rPr>
          <w:rFonts w:ascii="Times New Roman" w:hAnsi="Times New Roman" w:cs="Times New Roman"/>
          <w:lang w:val="en-CA"/>
        </w:rPr>
        <w:t>s</w:t>
      </w:r>
      <w:r w:rsidRPr="009659FF">
        <w:rPr>
          <w:rFonts w:ascii="Times New Roman" w:hAnsi="Times New Roman" w:cs="Times New Roman"/>
          <w:lang w:val="en-CA"/>
        </w:rPr>
        <w:t>. These focal species were easily detectable in the open grass and savanna habitats that we</w:t>
      </w:r>
      <w:r w:rsidR="00283C12">
        <w:rPr>
          <w:rFonts w:ascii="Times New Roman" w:hAnsi="Times New Roman" w:cs="Times New Roman"/>
          <w:lang w:val="en-CA"/>
        </w:rPr>
        <w:t>re</w:t>
      </w:r>
      <w:r w:rsidRPr="009659FF">
        <w:rPr>
          <w:rFonts w:ascii="Times New Roman" w:hAnsi="Times New Roman" w:cs="Times New Roman"/>
          <w:lang w:val="en-CA"/>
        </w:rPr>
        <w:t xml:space="preserve"> surveyed. Forests were not sampled by this method.</w:t>
      </w:r>
      <w:r w:rsidR="00491FAD">
        <w:rPr>
          <w:rFonts w:ascii="Times New Roman" w:hAnsi="Times New Roman" w:cs="Times New Roman"/>
          <w:lang w:val="en-CA"/>
        </w:rPr>
        <w:t xml:space="preserve"> In this case t</w:t>
      </w:r>
      <w:r w:rsidR="00491FAD" w:rsidRPr="00491FAD">
        <w:rPr>
          <w:rFonts w:ascii="Times New Roman" w:hAnsi="Times New Roman" w:cs="Times New Roman"/>
          <w:lang w:val="en-CA"/>
        </w:rPr>
        <w:t>he georeferenced points are at the start of each transect</w:t>
      </w:r>
      <w:r w:rsidR="00491FAD">
        <w:rPr>
          <w:rFonts w:ascii="Times New Roman" w:hAnsi="Times New Roman" w:cs="Times New Roman"/>
          <w:lang w:val="en-CA"/>
        </w:rPr>
        <w:t>.</w:t>
      </w:r>
    </w:p>
    <w:p w14:paraId="2F28BF41" w14:textId="77777777" w:rsidR="009B1686" w:rsidRDefault="009B1686" w:rsidP="00B04643">
      <w:pPr>
        <w:spacing w:line="480" w:lineRule="auto"/>
        <w:rPr>
          <w:rFonts w:ascii="Times New Roman" w:hAnsi="Times New Roman" w:cs="Times New Roman"/>
          <w:lang w:val="en-CA"/>
        </w:rPr>
      </w:pPr>
    </w:p>
    <w:p w14:paraId="69ACB804" w14:textId="29D15905" w:rsidR="00C269C6" w:rsidRPr="009659FF" w:rsidRDefault="00C269C6" w:rsidP="00B04643">
      <w:pPr>
        <w:spacing w:line="480" w:lineRule="auto"/>
        <w:rPr>
          <w:rFonts w:ascii="Times New Roman" w:hAnsi="Times New Roman" w:cs="Times New Roman"/>
          <w:lang w:val="en-CA"/>
        </w:rPr>
      </w:pPr>
      <w:r w:rsidRPr="009659FF">
        <w:rPr>
          <w:rFonts w:ascii="Times New Roman" w:hAnsi="Times New Roman" w:cs="Times New Roman"/>
          <w:lang w:val="en-CA"/>
        </w:rPr>
        <w:t xml:space="preserve">Three transects were </w:t>
      </w:r>
      <w:r w:rsidR="0062501A">
        <w:rPr>
          <w:rFonts w:ascii="Times New Roman" w:hAnsi="Times New Roman" w:cs="Times New Roman"/>
          <w:lang w:val="en-CA"/>
        </w:rPr>
        <w:t xml:space="preserve">traversed </w:t>
      </w:r>
      <w:r w:rsidRPr="009659FF">
        <w:rPr>
          <w:rFonts w:ascii="Times New Roman" w:hAnsi="Times New Roman" w:cs="Times New Roman"/>
          <w:lang w:val="en-CA"/>
        </w:rPr>
        <w:t xml:space="preserve">on a regular basis twice a year, at the end of the short rains in December-January and at the end of the long rains in May-June. Transect 1 crossed the plains from </w:t>
      </w:r>
      <w:proofErr w:type="spellStart"/>
      <w:r w:rsidRPr="009659FF">
        <w:rPr>
          <w:rFonts w:ascii="Times New Roman" w:hAnsi="Times New Roman" w:cs="Times New Roman"/>
          <w:lang w:val="en-CA"/>
        </w:rPr>
        <w:t>Seronera</w:t>
      </w:r>
      <w:proofErr w:type="spellEnd"/>
      <w:r w:rsidRPr="009659FF">
        <w:rPr>
          <w:rFonts w:ascii="Times New Roman" w:hAnsi="Times New Roman" w:cs="Times New Roman"/>
          <w:lang w:val="en-CA"/>
        </w:rPr>
        <w:t xml:space="preserve"> to Olduvai Gorge (75 km), and Transect 4 ran from </w:t>
      </w:r>
      <w:proofErr w:type="spellStart"/>
      <w:r w:rsidRPr="009659FF">
        <w:rPr>
          <w:rFonts w:ascii="Times New Roman" w:hAnsi="Times New Roman" w:cs="Times New Roman"/>
          <w:lang w:val="en-CA"/>
        </w:rPr>
        <w:t>Seronera</w:t>
      </w:r>
      <w:proofErr w:type="spellEnd"/>
      <w:r w:rsidRPr="009659FF">
        <w:rPr>
          <w:rFonts w:ascii="Times New Roman" w:hAnsi="Times New Roman" w:cs="Times New Roman"/>
          <w:lang w:val="en-CA"/>
        </w:rPr>
        <w:t xml:space="preserve"> to </w:t>
      </w:r>
      <w:proofErr w:type="spellStart"/>
      <w:r w:rsidRPr="009659FF">
        <w:rPr>
          <w:rFonts w:ascii="Times New Roman" w:hAnsi="Times New Roman" w:cs="Times New Roman"/>
          <w:lang w:val="en-CA"/>
        </w:rPr>
        <w:t>Kirawira</w:t>
      </w:r>
      <w:proofErr w:type="spellEnd"/>
      <w:r w:rsidRPr="009659FF">
        <w:rPr>
          <w:rFonts w:ascii="Times New Roman" w:hAnsi="Times New Roman" w:cs="Times New Roman"/>
          <w:lang w:val="en-CA"/>
        </w:rPr>
        <w:t xml:space="preserve"> and sampled the savanna of the western corridor (100 km). Transect 7 ran from </w:t>
      </w:r>
      <w:proofErr w:type="spellStart"/>
      <w:r w:rsidRPr="009659FF">
        <w:rPr>
          <w:rFonts w:ascii="Times New Roman" w:hAnsi="Times New Roman" w:cs="Times New Roman"/>
          <w:lang w:val="en-CA"/>
        </w:rPr>
        <w:t>Banagi</w:t>
      </w:r>
      <w:proofErr w:type="spellEnd"/>
      <w:r w:rsidRPr="009659FF">
        <w:rPr>
          <w:rFonts w:ascii="Times New Roman" w:hAnsi="Times New Roman" w:cs="Times New Roman"/>
          <w:lang w:val="en-CA"/>
        </w:rPr>
        <w:t xml:space="preserve"> homestead to Schaller’s spring </w:t>
      </w:r>
      <w:r w:rsidR="00283C12">
        <w:rPr>
          <w:rFonts w:ascii="Times New Roman" w:hAnsi="Times New Roman" w:cs="Times New Roman"/>
          <w:lang w:val="en-CA"/>
        </w:rPr>
        <w:t>ca.</w:t>
      </w:r>
      <w:r w:rsidR="00283C12" w:rsidRPr="009659FF">
        <w:rPr>
          <w:rFonts w:ascii="Times New Roman" w:hAnsi="Times New Roman" w:cs="Times New Roman"/>
          <w:lang w:val="en-CA"/>
        </w:rPr>
        <w:t xml:space="preserve"> </w:t>
      </w:r>
      <w:r w:rsidRPr="009659FF">
        <w:rPr>
          <w:rFonts w:ascii="Times New Roman" w:hAnsi="Times New Roman" w:cs="Times New Roman"/>
          <w:lang w:val="en-CA"/>
        </w:rPr>
        <w:t xml:space="preserve">5 km south of </w:t>
      </w:r>
      <w:proofErr w:type="spellStart"/>
      <w:r w:rsidRPr="009659FF">
        <w:rPr>
          <w:rFonts w:ascii="Times New Roman" w:hAnsi="Times New Roman" w:cs="Times New Roman"/>
          <w:lang w:val="en-CA"/>
        </w:rPr>
        <w:t>Bologonja</w:t>
      </w:r>
      <w:proofErr w:type="spellEnd"/>
      <w:r w:rsidRPr="009659FF">
        <w:rPr>
          <w:rFonts w:ascii="Times New Roman" w:hAnsi="Times New Roman" w:cs="Times New Roman"/>
          <w:lang w:val="en-CA"/>
        </w:rPr>
        <w:t xml:space="preserve"> gate</w:t>
      </w:r>
      <w:r w:rsidR="00344C18">
        <w:rPr>
          <w:rFonts w:ascii="Times New Roman" w:hAnsi="Times New Roman" w:cs="Times New Roman"/>
          <w:lang w:val="en-CA"/>
        </w:rPr>
        <w:t xml:space="preserve"> (Figure 2)</w:t>
      </w:r>
      <w:r w:rsidRPr="009659FF">
        <w:rPr>
          <w:rFonts w:ascii="Times New Roman" w:hAnsi="Times New Roman" w:cs="Times New Roman"/>
          <w:lang w:val="en-CA"/>
        </w:rPr>
        <w:t xml:space="preserve">. The </w:t>
      </w:r>
      <w:r w:rsidR="005021FF" w:rsidRPr="009659FF">
        <w:rPr>
          <w:rFonts w:ascii="Times New Roman" w:hAnsi="Times New Roman" w:cs="Times New Roman"/>
          <w:lang w:val="en-CA"/>
        </w:rPr>
        <w:t xml:space="preserve">remaining </w:t>
      </w:r>
      <w:r w:rsidRPr="009659FF">
        <w:rPr>
          <w:rFonts w:ascii="Times New Roman" w:hAnsi="Times New Roman" w:cs="Times New Roman"/>
          <w:lang w:val="en-CA"/>
        </w:rPr>
        <w:t xml:space="preserve">transects were run on an </w:t>
      </w:r>
      <w:r w:rsidRPr="0062501A">
        <w:rPr>
          <w:rFonts w:ascii="Times New Roman" w:hAnsi="Times New Roman" w:cs="Times New Roman"/>
          <w:i/>
          <w:lang w:val="en-CA"/>
        </w:rPr>
        <w:t>ad hoc</w:t>
      </w:r>
      <w:r w:rsidRPr="009659FF">
        <w:rPr>
          <w:rFonts w:ascii="Times New Roman" w:hAnsi="Times New Roman" w:cs="Times New Roman"/>
          <w:lang w:val="en-CA"/>
        </w:rPr>
        <w:t xml:space="preserve"> ba</w:t>
      </w:r>
      <w:r w:rsidR="005021FF" w:rsidRPr="009659FF">
        <w:rPr>
          <w:rFonts w:ascii="Times New Roman" w:hAnsi="Times New Roman" w:cs="Times New Roman"/>
          <w:lang w:val="en-CA"/>
        </w:rPr>
        <w:t>sis mainly to sample different a</w:t>
      </w:r>
      <w:r w:rsidRPr="009659FF">
        <w:rPr>
          <w:rFonts w:ascii="Times New Roman" w:hAnsi="Times New Roman" w:cs="Times New Roman"/>
          <w:lang w:val="en-CA"/>
        </w:rPr>
        <w:t>reas of the Serengeti ecosystem, and were usually repeated only a few times, sometimes only once.</w:t>
      </w:r>
    </w:p>
    <w:p w14:paraId="221C643F" w14:textId="77777777" w:rsidR="00C269C6" w:rsidRPr="009659FF" w:rsidRDefault="00C269C6" w:rsidP="00B04643">
      <w:pPr>
        <w:spacing w:line="480" w:lineRule="auto"/>
        <w:rPr>
          <w:rFonts w:ascii="Times New Roman" w:hAnsi="Times New Roman" w:cs="Times New Roman"/>
          <w:bCs/>
          <w:i/>
          <w:iCs/>
          <w:lang w:val="en-CA"/>
        </w:rPr>
      </w:pPr>
    </w:p>
    <w:p w14:paraId="363E82DA" w14:textId="03E6CE61" w:rsidR="00C269C6" w:rsidRPr="009659FF" w:rsidRDefault="00C269C6" w:rsidP="00B04643">
      <w:pPr>
        <w:spacing w:line="480" w:lineRule="auto"/>
        <w:rPr>
          <w:rFonts w:ascii="Times New Roman" w:hAnsi="Times New Roman" w:cs="Times New Roman"/>
          <w:lang w:val="en-CA"/>
        </w:rPr>
      </w:pPr>
      <w:r w:rsidRPr="009659FF">
        <w:rPr>
          <w:rFonts w:ascii="Times New Roman" w:hAnsi="Times New Roman" w:cs="Times New Roman"/>
          <w:b/>
          <w:lang w:val="en-CA"/>
        </w:rPr>
        <w:t xml:space="preserve">Sites. </w:t>
      </w:r>
      <w:r w:rsidRPr="009659FF">
        <w:rPr>
          <w:rFonts w:ascii="Times New Roman" w:hAnsi="Times New Roman" w:cs="Times New Roman"/>
          <w:lang w:val="en-CA"/>
        </w:rPr>
        <w:t xml:space="preserve">Sites were chosen so that they were homogeneous for a specific habitat (e.g., a stand of </w:t>
      </w:r>
      <w:r w:rsidR="00272F19">
        <w:rPr>
          <w:rFonts w:ascii="Times New Roman" w:hAnsi="Times New Roman" w:cs="Times New Roman"/>
          <w:i/>
          <w:lang w:val="en-CA"/>
        </w:rPr>
        <w:t>V</w:t>
      </w:r>
      <w:r w:rsidRPr="009659FF">
        <w:rPr>
          <w:rFonts w:ascii="Times New Roman" w:hAnsi="Times New Roman" w:cs="Times New Roman"/>
          <w:i/>
          <w:lang w:val="en-CA"/>
        </w:rPr>
        <w:t>.</w:t>
      </w:r>
      <w:r w:rsidR="005021FF" w:rsidRPr="009659FF">
        <w:rPr>
          <w:rFonts w:ascii="Times New Roman" w:hAnsi="Times New Roman" w:cs="Times New Roman"/>
          <w:i/>
          <w:lang w:val="en-CA"/>
        </w:rPr>
        <w:t xml:space="preserve"> </w:t>
      </w:r>
      <w:proofErr w:type="spellStart"/>
      <w:r w:rsidRPr="009659FF">
        <w:rPr>
          <w:rFonts w:ascii="Times New Roman" w:hAnsi="Times New Roman" w:cs="Times New Roman"/>
          <w:i/>
          <w:lang w:val="en-CA"/>
        </w:rPr>
        <w:t>robusta</w:t>
      </w:r>
      <w:proofErr w:type="spellEnd"/>
      <w:r w:rsidRPr="009659FF">
        <w:rPr>
          <w:rFonts w:ascii="Times New Roman" w:hAnsi="Times New Roman" w:cs="Times New Roman"/>
          <w:lang w:val="en-CA"/>
        </w:rPr>
        <w:t xml:space="preserve"> trees, a wet grassland drainage line, or a thicket of </w:t>
      </w:r>
      <w:r w:rsidR="00272F19">
        <w:rPr>
          <w:rFonts w:ascii="Times New Roman" w:hAnsi="Times New Roman" w:cs="Times New Roman"/>
          <w:i/>
          <w:lang w:val="en-CA"/>
        </w:rPr>
        <w:t>S</w:t>
      </w:r>
      <w:r w:rsidRPr="009659FF">
        <w:rPr>
          <w:rFonts w:ascii="Times New Roman" w:hAnsi="Times New Roman" w:cs="Times New Roman"/>
          <w:i/>
          <w:lang w:val="en-CA"/>
        </w:rPr>
        <w:t>. mellifera</w:t>
      </w:r>
      <w:r w:rsidRPr="009659FF">
        <w:rPr>
          <w:rFonts w:ascii="Times New Roman" w:hAnsi="Times New Roman" w:cs="Times New Roman"/>
          <w:iCs/>
          <w:lang w:val="en-CA"/>
        </w:rPr>
        <w:t>)</w:t>
      </w:r>
      <w:r w:rsidRPr="009659FF">
        <w:rPr>
          <w:rFonts w:ascii="Times New Roman" w:hAnsi="Times New Roman" w:cs="Times New Roman"/>
          <w:lang w:val="en-CA"/>
        </w:rPr>
        <w:t>. A total of 213 sites covering all habitats were established</w:t>
      </w:r>
      <w:r w:rsidR="00692287">
        <w:rPr>
          <w:rFonts w:ascii="Times New Roman" w:hAnsi="Times New Roman" w:cs="Times New Roman"/>
          <w:lang w:val="en-CA"/>
        </w:rPr>
        <w:t>, with multiple replicates of sites within each habitat type</w:t>
      </w:r>
      <w:r w:rsidRPr="009659FF">
        <w:rPr>
          <w:rFonts w:ascii="Times New Roman" w:hAnsi="Times New Roman" w:cs="Times New Roman"/>
          <w:lang w:val="en-CA"/>
        </w:rPr>
        <w:t xml:space="preserve">. </w:t>
      </w:r>
      <w:r w:rsidR="00692287">
        <w:rPr>
          <w:rFonts w:ascii="Times New Roman" w:hAnsi="Times New Roman" w:cs="Times New Roman"/>
          <w:lang w:val="en-CA"/>
        </w:rPr>
        <w:t>Within a habitat, sites</w:t>
      </w:r>
      <w:r w:rsidR="00692287" w:rsidRPr="009659FF">
        <w:rPr>
          <w:rFonts w:ascii="Times New Roman" w:hAnsi="Times New Roman" w:cs="Times New Roman"/>
          <w:lang w:val="en-CA"/>
        </w:rPr>
        <w:t xml:space="preserve"> were separated by at least 1 km.</w:t>
      </w:r>
      <w:r w:rsidR="00692287">
        <w:rPr>
          <w:rFonts w:ascii="Times New Roman" w:hAnsi="Times New Roman" w:cs="Times New Roman"/>
          <w:lang w:val="en-CA"/>
        </w:rPr>
        <w:t xml:space="preserve"> </w:t>
      </w:r>
      <w:r w:rsidRPr="009659FF">
        <w:rPr>
          <w:rFonts w:ascii="Times New Roman" w:hAnsi="Times New Roman" w:cs="Times New Roman"/>
          <w:lang w:val="en-CA"/>
        </w:rPr>
        <w:t xml:space="preserve">Surveys at sites include all birds seen or heard within a 50-m radius during a ten-minute count. Sites were surveyed between 7.00 and 10.00 h, and </w:t>
      </w:r>
      <w:r w:rsidR="00692287">
        <w:rPr>
          <w:rFonts w:ascii="Times New Roman" w:hAnsi="Times New Roman" w:cs="Times New Roman"/>
          <w:lang w:val="en-CA"/>
        </w:rPr>
        <w:t xml:space="preserve">the order of </w:t>
      </w:r>
      <w:r w:rsidRPr="009659FF">
        <w:rPr>
          <w:rFonts w:ascii="Times New Roman" w:hAnsi="Times New Roman" w:cs="Times New Roman"/>
          <w:lang w:val="en-CA"/>
        </w:rPr>
        <w:t>site visits w</w:t>
      </w:r>
      <w:r w:rsidR="00692287">
        <w:rPr>
          <w:rFonts w:ascii="Times New Roman" w:hAnsi="Times New Roman" w:cs="Times New Roman"/>
          <w:lang w:val="en-CA"/>
        </w:rPr>
        <w:t>as</w:t>
      </w:r>
      <w:r w:rsidRPr="009659FF">
        <w:rPr>
          <w:rFonts w:ascii="Times New Roman" w:hAnsi="Times New Roman" w:cs="Times New Roman"/>
          <w:lang w:val="en-CA"/>
        </w:rPr>
        <w:t xml:space="preserve"> rotated so that each site was surveyed at different times within this period. </w:t>
      </w:r>
      <w:r w:rsidR="00166DEA">
        <w:rPr>
          <w:rFonts w:ascii="Times New Roman" w:hAnsi="Times New Roman" w:cs="Times New Roman"/>
          <w:lang w:val="en-CA"/>
        </w:rPr>
        <w:t>This is the standard method as it is described in (Bibby</w:t>
      </w:r>
      <w:r w:rsidR="005157F7">
        <w:rPr>
          <w:rFonts w:ascii="Times New Roman" w:hAnsi="Times New Roman" w:cs="Times New Roman"/>
          <w:lang w:val="en-CA"/>
        </w:rPr>
        <w:t xml:space="preserve"> et al. </w:t>
      </w:r>
      <w:r w:rsidR="00166DEA">
        <w:rPr>
          <w:rFonts w:ascii="Times New Roman" w:hAnsi="Times New Roman" w:cs="Times New Roman"/>
          <w:lang w:val="en-CA"/>
        </w:rPr>
        <w:t>1992)</w:t>
      </w:r>
      <w:r w:rsidR="00491FAD">
        <w:rPr>
          <w:rFonts w:ascii="Times New Roman" w:hAnsi="Times New Roman" w:cs="Times New Roman"/>
          <w:lang w:val="en-CA"/>
        </w:rPr>
        <w:t>.</w:t>
      </w:r>
    </w:p>
    <w:p w14:paraId="172EC75B" w14:textId="77777777" w:rsidR="00C269C6" w:rsidRPr="009659FF" w:rsidRDefault="00C269C6" w:rsidP="00B04643">
      <w:pPr>
        <w:spacing w:line="480" w:lineRule="auto"/>
        <w:rPr>
          <w:rFonts w:ascii="Times New Roman" w:hAnsi="Times New Roman" w:cs="Times New Roman"/>
          <w:bCs/>
          <w:i/>
          <w:iCs/>
          <w:lang w:val="en-CA"/>
        </w:rPr>
      </w:pPr>
    </w:p>
    <w:p w14:paraId="54DDC6EF" w14:textId="6116F550" w:rsidR="009D3BE9" w:rsidRPr="00381333" w:rsidRDefault="00C269C6" w:rsidP="00B04643">
      <w:pPr>
        <w:spacing w:line="480" w:lineRule="auto"/>
        <w:rPr>
          <w:rFonts w:ascii="Times New Roman" w:hAnsi="Times New Roman" w:cs="Times New Roman"/>
          <w:lang w:val="en-CA"/>
        </w:rPr>
      </w:pPr>
      <w:r w:rsidRPr="009659FF">
        <w:rPr>
          <w:rFonts w:ascii="Times New Roman" w:hAnsi="Times New Roman" w:cs="Times New Roman"/>
          <w:b/>
          <w:lang w:val="en-CA"/>
        </w:rPr>
        <w:t xml:space="preserve">Points. </w:t>
      </w:r>
      <w:r w:rsidRPr="009659FF">
        <w:rPr>
          <w:rFonts w:ascii="Times New Roman" w:hAnsi="Times New Roman" w:cs="Times New Roman"/>
          <w:lang w:val="en-CA"/>
        </w:rPr>
        <w:t xml:space="preserve">In addition to transect and site surveys, </w:t>
      </w:r>
      <w:r w:rsidRPr="00981FF4">
        <w:rPr>
          <w:rFonts w:ascii="Times New Roman" w:hAnsi="Times New Roman" w:cs="Times New Roman"/>
          <w:i/>
          <w:lang w:val="en-CA"/>
        </w:rPr>
        <w:t>ad</w:t>
      </w:r>
      <w:r w:rsidR="00692287" w:rsidRPr="00981FF4">
        <w:rPr>
          <w:rFonts w:ascii="Times New Roman" w:hAnsi="Times New Roman" w:cs="Times New Roman"/>
          <w:i/>
          <w:lang w:val="en-CA"/>
        </w:rPr>
        <w:t xml:space="preserve"> </w:t>
      </w:r>
      <w:r w:rsidRPr="00981FF4">
        <w:rPr>
          <w:rFonts w:ascii="Times New Roman" w:hAnsi="Times New Roman" w:cs="Times New Roman"/>
          <w:i/>
          <w:lang w:val="en-CA"/>
        </w:rPr>
        <w:t xml:space="preserve">hoc </w:t>
      </w:r>
      <w:r w:rsidRPr="009659FF">
        <w:rPr>
          <w:rFonts w:ascii="Times New Roman" w:hAnsi="Times New Roman" w:cs="Times New Roman"/>
          <w:lang w:val="en-CA"/>
        </w:rPr>
        <w:t xml:space="preserve">sightings of birds were recorded, usually when an unusual species appeared, or at a rare habitat such as a spring or rocky hillside. </w:t>
      </w:r>
      <w:r w:rsidR="00692287">
        <w:rPr>
          <w:rFonts w:ascii="Times New Roman" w:hAnsi="Times New Roman" w:cs="Times New Roman"/>
          <w:lang w:val="en-CA"/>
        </w:rPr>
        <w:t xml:space="preserve">Information on </w:t>
      </w:r>
      <w:r w:rsidR="00692287" w:rsidRPr="009659FF">
        <w:rPr>
          <w:rFonts w:ascii="Times New Roman" w:hAnsi="Times New Roman" w:cs="Times New Roman"/>
          <w:lang w:val="en-CA"/>
        </w:rPr>
        <w:t xml:space="preserve">location and habitat </w:t>
      </w:r>
      <w:r w:rsidR="00692287">
        <w:rPr>
          <w:rFonts w:ascii="Times New Roman" w:hAnsi="Times New Roman" w:cs="Times New Roman"/>
          <w:lang w:val="en-CA"/>
        </w:rPr>
        <w:t xml:space="preserve">was recorded </w:t>
      </w:r>
      <w:r w:rsidR="00692287" w:rsidRPr="009659FF">
        <w:rPr>
          <w:rFonts w:ascii="Times New Roman" w:hAnsi="Times New Roman" w:cs="Times New Roman"/>
          <w:lang w:val="en-CA"/>
        </w:rPr>
        <w:t xml:space="preserve">whenever appropriate </w:t>
      </w:r>
      <w:r w:rsidRPr="009659FF">
        <w:rPr>
          <w:rFonts w:ascii="Times New Roman" w:hAnsi="Times New Roman" w:cs="Times New Roman"/>
          <w:lang w:val="en-CA"/>
        </w:rPr>
        <w:t>Point surveys do not represent a systematic means of data collection. Point survey data are instead used to supplement the comprehensive species list of Serengeti birds.</w:t>
      </w:r>
    </w:p>
    <w:p w14:paraId="790E33B6" w14:textId="77777777" w:rsidR="00C269C6" w:rsidRPr="009659FF" w:rsidRDefault="00C269C6" w:rsidP="00B04643">
      <w:pPr>
        <w:rPr>
          <w:rFonts w:ascii="Times New Roman" w:hAnsi="Times New Roman" w:cs="Times New Roman"/>
          <w:lang w:val="en-CA"/>
        </w:rPr>
      </w:pPr>
    </w:p>
    <w:p w14:paraId="446A144C" w14:textId="6EECCA3E" w:rsidR="000B28B2" w:rsidRDefault="000B28B2" w:rsidP="00B04643">
      <w:pPr>
        <w:spacing w:line="480" w:lineRule="auto"/>
        <w:rPr>
          <w:rFonts w:ascii="Times New Roman" w:hAnsi="Times New Roman" w:cs="Times New Roman"/>
          <w:lang w:val="en-CA"/>
        </w:rPr>
      </w:pPr>
      <w:r w:rsidRPr="009D3BE9">
        <w:rPr>
          <w:rFonts w:ascii="Times New Roman" w:hAnsi="Times New Roman" w:cs="Times New Roman"/>
          <w:b/>
          <w:lang w:val="en-CA"/>
        </w:rPr>
        <w:t>3. Research methods</w:t>
      </w:r>
      <w:r w:rsidR="007D50ED" w:rsidRPr="009D3BE9">
        <w:rPr>
          <w:rFonts w:ascii="Times New Roman" w:hAnsi="Times New Roman" w:cs="Times New Roman"/>
          <w:b/>
          <w:lang w:val="en-CA"/>
        </w:rPr>
        <w:t xml:space="preserve"> </w:t>
      </w:r>
    </w:p>
    <w:p w14:paraId="49907E86" w14:textId="77777777" w:rsidR="00381333" w:rsidRPr="00381333" w:rsidRDefault="00381333" w:rsidP="00381333">
      <w:pPr>
        <w:spacing w:line="480" w:lineRule="auto"/>
        <w:rPr>
          <w:rFonts w:ascii="Times New Roman" w:hAnsi="Times New Roman" w:cs="Times New Roman"/>
          <w:lang w:val="en-CA"/>
        </w:rPr>
      </w:pPr>
      <w:r>
        <w:rPr>
          <w:rFonts w:ascii="Times New Roman" w:hAnsi="Times New Roman" w:cs="Times New Roman"/>
          <w:lang w:val="en-CA"/>
        </w:rPr>
        <w:t xml:space="preserve">Bird taxonomy and common names are under the </w:t>
      </w:r>
      <w:r w:rsidRPr="00381333">
        <w:rPr>
          <w:rFonts w:ascii="Times New Roman" w:hAnsi="Times New Roman" w:cs="Times New Roman"/>
          <w:lang w:val="en-CA"/>
        </w:rPr>
        <w:t xml:space="preserve">IOC World Bird List (v 6.4) </w:t>
      </w:r>
      <w:r w:rsidRPr="00381333">
        <w:rPr>
          <w:rFonts w:ascii="Times New Roman" w:hAnsi="Times New Roman" w:cs="Times New Roman"/>
          <w:lang w:val="en-CA"/>
        </w:rPr>
        <w:fldChar w:fldCharType="begin"/>
      </w:r>
      <w:r w:rsidRPr="00381333">
        <w:rPr>
          <w:rFonts w:ascii="Times New Roman" w:hAnsi="Times New Roman" w:cs="Times New Roman"/>
          <w:lang w:val="en-CA"/>
        </w:rPr>
        <w:instrText xml:space="preserve"> ADDIN ZOTERO_ITEM CSL_CITATION {"citationID":"6ZUms4UL","properties":{"formattedCitation":"(Gill and Donsker 2016)","plainCitation":"(Gill and Donsker 2016)","noteIndex":0},"citationItems":[{"id":3023,"uris":["http://zotero.org/users/local/bOpj3LOe/items/GKFL92GN"],"uri":["http://zotero.org/users/local/bOpj3LOe/items/GKFL92GN"],"itemData":{"id":3023,"type":"webpage","title":"IOC World Bird List v 6.4","URL":"https://www.worldbirdnames.org/","note":"doi 10.14344/IOC.ML.6.4","author":[{"family":"Gill","given":"Frank"},{"family":"Donsker","given":"David"}],"issued":{"date-parts":[["2016"]]}}}],"schema":"https://github.com/citation-style-language/schema/raw/master/csl-citation.json"} </w:instrText>
      </w:r>
      <w:r w:rsidRPr="00381333">
        <w:rPr>
          <w:rFonts w:ascii="Times New Roman" w:hAnsi="Times New Roman" w:cs="Times New Roman"/>
          <w:lang w:val="en-CA"/>
        </w:rPr>
        <w:fldChar w:fldCharType="separate"/>
      </w:r>
      <w:r w:rsidRPr="00381333">
        <w:rPr>
          <w:rFonts w:ascii="Times New Roman" w:hAnsi="Times New Roman" w:cs="Times New Roman"/>
          <w:lang w:val="en-CA"/>
        </w:rPr>
        <w:t>(Gill and Donsker 2016)</w:t>
      </w:r>
      <w:r w:rsidRPr="00381333">
        <w:rPr>
          <w:rFonts w:ascii="Times New Roman" w:hAnsi="Times New Roman" w:cs="Times New Roman"/>
          <w:lang w:val="en-CA"/>
        </w:rPr>
        <w:fldChar w:fldCharType="end"/>
      </w:r>
      <w:r w:rsidRPr="00381333">
        <w:rPr>
          <w:rFonts w:ascii="Times New Roman" w:hAnsi="Times New Roman" w:cs="Times New Roman"/>
          <w:lang w:val="en-CA"/>
        </w:rPr>
        <w:t xml:space="preserve"> </w:t>
      </w:r>
      <w:r>
        <w:rPr>
          <w:rFonts w:ascii="Times New Roman" w:hAnsi="Times New Roman" w:cs="Times New Roman"/>
          <w:lang w:val="en-CA"/>
        </w:rPr>
        <w:t>taxonomic nomenclature.</w:t>
      </w:r>
    </w:p>
    <w:p w14:paraId="21F4D27C" w14:textId="77777777" w:rsidR="00381333" w:rsidRPr="009659FF" w:rsidRDefault="00381333" w:rsidP="00B04643">
      <w:pPr>
        <w:spacing w:line="480" w:lineRule="auto"/>
        <w:rPr>
          <w:rFonts w:ascii="Times New Roman" w:hAnsi="Times New Roman" w:cs="Times New Roman"/>
          <w:lang w:val="en-CA"/>
        </w:rPr>
      </w:pPr>
    </w:p>
    <w:p w14:paraId="349991B5" w14:textId="77777777" w:rsidR="00AE681A" w:rsidRPr="009659FF" w:rsidRDefault="00AE681A" w:rsidP="00B04643">
      <w:pPr>
        <w:spacing w:line="480" w:lineRule="auto"/>
        <w:rPr>
          <w:rFonts w:ascii="Times New Roman" w:hAnsi="Times New Roman" w:cs="Times New Roman"/>
          <w:b/>
          <w:lang w:val="en-CA"/>
        </w:rPr>
      </w:pPr>
      <w:r w:rsidRPr="009659FF">
        <w:rPr>
          <w:rFonts w:ascii="Times New Roman" w:hAnsi="Times New Roman" w:cs="Times New Roman"/>
          <w:b/>
          <w:lang w:val="en-CA"/>
        </w:rPr>
        <w:t>CLASS III. DATA SET STATUS AND ACESSIBILITY</w:t>
      </w:r>
    </w:p>
    <w:p w14:paraId="0277AE64" w14:textId="77777777" w:rsidR="00AE681A" w:rsidRPr="009659FF" w:rsidRDefault="00AE681A" w:rsidP="00B04643">
      <w:pPr>
        <w:pStyle w:val="ListParagraph"/>
        <w:numPr>
          <w:ilvl w:val="0"/>
          <w:numId w:val="3"/>
        </w:numPr>
        <w:spacing w:line="480" w:lineRule="auto"/>
        <w:rPr>
          <w:rFonts w:ascii="Times New Roman" w:hAnsi="Times New Roman" w:cs="Times New Roman"/>
          <w:b/>
          <w:lang w:val="en-CA"/>
        </w:rPr>
      </w:pPr>
      <w:r w:rsidRPr="009659FF">
        <w:rPr>
          <w:rFonts w:ascii="Times New Roman" w:hAnsi="Times New Roman" w:cs="Times New Roman"/>
          <w:b/>
          <w:lang w:val="en-CA"/>
        </w:rPr>
        <w:t xml:space="preserve"> Status</w:t>
      </w:r>
    </w:p>
    <w:p w14:paraId="4469D971" w14:textId="778DF056" w:rsidR="00AE681A" w:rsidRPr="009659FF" w:rsidRDefault="00AE681A"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b/>
          <w:lang w:val="en-CA"/>
        </w:rPr>
        <w:t xml:space="preserve">1. Latest update: </w:t>
      </w:r>
      <w:r w:rsidR="00577957" w:rsidRPr="00577957">
        <w:rPr>
          <w:rFonts w:ascii="Times New Roman" w:hAnsi="Times New Roman" w:cs="Times New Roman"/>
          <w:lang w:val="en-CA"/>
        </w:rPr>
        <w:t>201</w:t>
      </w:r>
      <w:r w:rsidR="009B1686">
        <w:rPr>
          <w:rFonts w:ascii="Times New Roman" w:hAnsi="Times New Roman" w:cs="Times New Roman"/>
          <w:lang w:val="en-CA"/>
        </w:rPr>
        <w:t>9</w:t>
      </w:r>
    </w:p>
    <w:p w14:paraId="2BC796DA" w14:textId="5FE82B94" w:rsidR="00AE681A" w:rsidRPr="009659FF" w:rsidRDefault="00AE681A"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b/>
          <w:lang w:val="en-CA"/>
        </w:rPr>
        <w:t xml:space="preserve">2. Latest archive data: </w:t>
      </w:r>
      <w:r w:rsidR="00577957" w:rsidRPr="00577957">
        <w:rPr>
          <w:rFonts w:ascii="Times New Roman" w:hAnsi="Times New Roman" w:cs="Times New Roman"/>
          <w:lang w:val="en-CA"/>
        </w:rPr>
        <w:t>201</w:t>
      </w:r>
      <w:r w:rsidR="009B1686">
        <w:rPr>
          <w:rFonts w:ascii="Times New Roman" w:hAnsi="Times New Roman" w:cs="Times New Roman"/>
          <w:lang w:val="en-CA"/>
        </w:rPr>
        <w:t>9</w:t>
      </w:r>
    </w:p>
    <w:p w14:paraId="22F2E8A9" w14:textId="14C6FE41" w:rsidR="00AE681A" w:rsidRPr="009659FF" w:rsidRDefault="00AE681A" w:rsidP="00B04643">
      <w:pPr>
        <w:pStyle w:val="ListParagraph"/>
        <w:spacing w:line="480" w:lineRule="auto"/>
        <w:ind w:left="0"/>
        <w:rPr>
          <w:rFonts w:ascii="Times New Roman" w:hAnsi="Times New Roman" w:cs="Times New Roman"/>
          <w:lang w:val="en-CA"/>
        </w:rPr>
      </w:pPr>
      <w:r w:rsidRPr="009659FF">
        <w:rPr>
          <w:rFonts w:ascii="Times New Roman" w:hAnsi="Times New Roman" w:cs="Times New Roman"/>
          <w:b/>
          <w:lang w:val="en-CA"/>
        </w:rPr>
        <w:lastRenderedPageBreak/>
        <w:t>3. Metadata status:</w:t>
      </w:r>
      <w:r w:rsidRPr="009659FF">
        <w:rPr>
          <w:rFonts w:ascii="Times New Roman" w:hAnsi="Times New Roman" w:cs="Times New Roman"/>
          <w:lang w:val="en-CA"/>
        </w:rPr>
        <w:t xml:space="preserve"> </w:t>
      </w:r>
      <w:r w:rsidR="00577957">
        <w:rPr>
          <w:rFonts w:ascii="Times New Roman" w:hAnsi="Times New Roman" w:cs="Times New Roman"/>
          <w:lang w:val="en-CA"/>
        </w:rPr>
        <w:t>metadata is complete</w:t>
      </w:r>
    </w:p>
    <w:p w14:paraId="5BD46F76" w14:textId="55DEB9C9" w:rsidR="00AE681A" w:rsidRPr="009659FF" w:rsidRDefault="00AE681A" w:rsidP="00B04643">
      <w:pPr>
        <w:pStyle w:val="ListParagraph"/>
        <w:spacing w:line="480" w:lineRule="auto"/>
        <w:ind w:left="0"/>
        <w:rPr>
          <w:rFonts w:ascii="Times New Roman" w:hAnsi="Times New Roman" w:cs="Times New Roman"/>
          <w:b/>
          <w:lang w:val="en-CA"/>
        </w:rPr>
      </w:pPr>
      <w:r w:rsidRPr="009659FF">
        <w:rPr>
          <w:rFonts w:ascii="Times New Roman" w:hAnsi="Times New Roman" w:cs="Times New Roman"/>
          <w:b/>
          <w:lang w:val="en-CA"/>
        </w:rPr>
        <w:t xml:space="preserve">4. Data verification: </w:t>
      </w:r>
      <w:r w:rsidR="00577957" w:rsidRPr="00577957">
        <w:rPr>
          <w:rFonts w:ascii="Times New Roman" w:hAnsi="Times New Roman" w:cs="Times New Roman"/>
          <w:lang w:val="en-CA"/>
        </w:rPr>
        <w:t>all data was quality checked</w:t>
      </w:r>
      <w:r w:rsidR="009B1686">
        <w:rPr>
          <w:rFonts w:ascii="Times New Roman" w:hAnsi="Times New Roman" w:cs="Times New Roman"/>
          <w:lang w:val="en-CA"/>
        </w:rPr>
        <w:t xml:space="preserve"> (see</w:t>
      </w:r>
      <w:r w:rsidR="00466C84">
        <w:rPr>
          <w:rFonts w:ascii="Times New Roman" w:hAnsi="Times New Roman" w:cs="Times New Roman"/>
          <w:lang w:val="en-CA"/>
        </w:rPr>
        <w:t xml:space="preserve"> CLASS V section B</w:t>
      </w:r>
      <w:r w:rsidR="009B1686">
        <w:rPr>
          <w:rFonts w:ascii="Times New Roman" w:hAnsi="Times New Roman" w:cs="Times New Roman"/>
          <w:lang w:val="en-CA"/>
        </w:rPr>
        <w:t>)</w:t>
      </w:r>
    </w:p>
    <w:p w14:paraId="006375FF" w14:textId="77777777" w:rsidR="009B1686" w:rsidRPr="009659FF" w:rsidRDefault="009B1686" w:rsidP="00B04643">
      <w:pPr>
        <w:pStyle w:val="ListParagraph"/>
        <w:spacing w:line="480" w:lineRule="auto"/>
        <w:ind w:left="0"/>
        <w:rPr>
          <w:rFonts w:ascii="Times New Roman" w:hAnsi="Times New Roman" w:cs="Times New Roman"/>
          <w:lang w:val="en-CA"/>
        </w:rPr>
      </w:pPr>
    </w:p>
    <w:p w14:paraId="42C80B67" w14:textId="77777777" w:rsidR="00AE681A" w:rsidRPr="009659FF" w:rsidRDefault="00AE681A" w:rsidP="00B04643">
      <w:pPr>
        <w:pStyle w:val="ListParagraph"/>
        <w:numPr>
          <w:ilvl w:val="0"/>
          <w:numId w:val="3"/>
        </w:numPr>
        <w:spacing w:line="480" w:lineRule="auto"/>
        <w:rPr>
          <w:rFonts w:ascii="Times New Roman" w:hAnsi="Times New Roman" w:cs="Times New Roman"/>
          <w:b/>
          <w:lang w:val="en-CA"/>
        </w:rPr>
      </w:pPr>
      <w:r w:rsidRPr="009659FF">
        <w:rPr>
          <w:rFonts w:ascii="Times New Roman" w:hAnsi="Times New Roman" w:cs="Times New Roman"/>
          <w:b/>
          <w:lang w:val="en-CA"/>
        </w:rPr>
        <w:t>Accessibility</w:t>
      </w:r>
    </w:p>
    <w:p w14:paraId="0F6A462A" w14:textId="77777777" w:rsidR="00AE681A" w:rsidRPr="009659FF" w:rsidRDefault="00AE681A" w:rsidP="00B04643">
      <w:pPr>
        <w:spacing w:line="480" w:lineRule="auto"/>
        <w:rPr>
          <w:rFonts w:ascii="Times New Roman" w:hAnsi="Times New Roman" w:cs="Times New Roman"/>
          <w:b/>
          <w:lang w:val="en-CA"/>
        </w:rPr>
      </w:pPr>
      <w:r w:rsidRPr="009659FF">
        <w:rPr>
          <w:rFonts w:ascii="Times New Roman" w:hAnsi="Times New Roman" w:cs="Times New Roman"/>
          <w:b/>
          <w:lang w:val="en-CA"/>
        </w:rPr>
        <w:t xml:space="preserve">1. Storage location and medium: </w:t>
      </w:r>
      <w:r w:rsidRPr="009659FF">
        <w:rPr>
          <w:rFonts w:ascii="Times New Roman" w:hAnsi="Times New Roman" w:cs="Times New Roman"/>
          <w:lang w:val="en-CA"/>
        </w:rPr>
        <w:t xml:space="preserve">Publication as Supporting Information to this Data Paper in </w:t>
      </w:r>
      <w:r w:rsidRPr="009659FF">
        <w:rPr>
          <w:rFonts w:ascii="Times New Roman" w:hAnsi="Times New Roman" w:cs="Times New Roman"/>
          <w:i/>
          <w:lang w:val="en-CA"/>
        </w:rPr>
        <w:t>Ecology</w:t>
      </w:r>
    </w:p>
    <w:p w14:paraId="769B476A" w14:textId="06BD005F" w:rsidR="004C1579" w:rsidRDefault="00AE681A" w:rsidP="00B04643">
      <w:pPr>
        <w:spacing w:line="480" w:lineRule="auto"/>
        <w:rPr>
          <w:rFonts w:ascii="Times New Roman" w:hAnsi="Times New Roman" w:cs="Times New Roman"/>
          <w:lang w:val="en-CA"/>
        </w:rPr>
      </w:pPr>
      <w:r w:rsidRPr="004C1579">
        <w:rPr>
          <w:rFonts w:ascii="Times New Roman" w:hAnsi="Times New Roman" w:cs="Times New Roman"/>
          <w:b/>
          <w:lang w:val="en-CA"/>
        </w:rPr>
        <w:t xml:space="preserve">2. Contact person: </w:t>
      </w:r>
      <w:r w:rsidR="0062501A">
        <w:rPr>
          <w:rFonts w:ascii="Times New Roman" w:hAnsi="Times New Roman" w:cs="Times New Roman"/>
          <w:lang w:val="en-CA"/>
        </w:rPr>
        <w:t>L. Francisco Henao Diaz</w:t>
      </w:r>
      <w:r w:rsidR="00EE56EB">
        <w:rPr>
          <w:rFonts w:ascii="Times New Roman" w:hAnsi="Times New Roman" w:cs="Times New Roman"/>
          <w:lang w:val="en-CA"/>
        </w:rPr>
        <w:t xml:space="preserve">, </w:t>
      </w:r>
      <w:r w:rsidR="004C1579" w:rsidRPr="009659FF">
        <w:rPr>
          <w:rFonts w:ascii="Times New Roman" w:hAnsi="Times New Roman" w:cs="Times New Roman"/>
          <w:lang w:val="en-CA"/>
        </w:rPr>
        <w:t>Biodiversity Research Centre</w:t>
      </w:r>
      <w:r w:rsidR="004C1579">
        <w:rPr>
          <w:rFonts w:ascii="Times New Roman" w:hAnsi="Times New Roman" w:cs="Times New Roman"/>
          <w:lang w:val="en-CA"/>
        </w:rPr>
        <w:t xml:space="preserve"> &amp; </w:t>
      </w:r>
      <w:r w:rsidR="004C1579" w:rsidRPr="009659FF">
        <w:rPr>
          <w:rFonts w:ascii="Times New Roman" w:hAnsi="Times New Roman" w:cs="Times New Roman"/>
          <w:lang w:val="en-CA"/>
        </w:rPr>
        <w:t xml:space="preserve">Department of Zoology, University of British Columbia, </w:t>
      </w:r>
      <w:r w:rsidR="009B1686">
        <w:rPr>
          <w:rFonts w:ascii="Times New Roman" w:hAnsi="Times New Roman" w:cs="Times New Roman"/>
          <w:lang w:val="en-CA"/>
        </w:rPr>
        <w:t>Van</w:t>
      </w:r>
      <w:r w:rsidR="00981FF4">
        <w:rPr>
          <w:rFonts w:ascii="Times New Roman" w:hAnsi="Times New Roman" w:cs="Times New Roman"/>
          <w:lang w:val="en-CA"/>
        </w:rPr>
        <w:t>c</w:t>
      </w:r>
      <w:r w:rsidR="009B1686">
        <w:rPr>
          <w:rFonts w:ascii="Times New Roman" w:hAnsi="Times New Roman" w:cs="Times New Roman"/>
          <w:lang w:val="en-CA"/>
        </w:rPr>
        <w:t xml:space="preserve">ouver, </w:t>
      </w:r>
      <w:r w:rsidR="004C1579" w:rsidRPr="009659FF">
        <w:rPr>
          <w:rFonts w:ascii="Times New Roman" w:hAnsi="Times New Roman" w:cs="Times New Roman"/>
          <w:lang w:val="en-CA"/>
        </w:rPr>
        <w:t>Canada</w:t>
      </w:r>
    </w:p>
    <w:p w14:paraId="282CF84A" w14:textId="1AA82CD0" w:rsidR="004C1579" w:rsidRPr="009B1686" w:rsidRDefault="00412C12" w:rsidP="00B04643">
      <w:pPr>
        <w:spacing w:line="480" w:lineRule="auto"/>
        <w:rPr>
          <w:rFonts w:ascii="Times New Roman" w:hAnsi="Times New Roman" w:cs="Times New Roman"/>
          <w:b/>
          <w:lang w:val="en-CA"/>
        </w:rPr>
      </w:pPr>
      <w:hyperlink r:id="rId8" w:history="1">
        <w:r w:rsidR="0062501A">
          <w:rPr>
            <w:rStyle w:val="Hyperlink"/>
            <w:rFonts w:ascii="Times New Roman" w:hAnsi="Times New Roman" w:cs="Times New Roman"/>
            <w:lang w:val="en-CA"/>
          </w:rPr>
          <w:t>fhenaod@zoology.ubc.ca</w:t>
        </w:r>
      </w:hyperlink>
    </w:p>
    <w:p w14:paraId="0B2A6DC2" w14:textId="5359BF38" w:rsidR="00AE681A" w:rsidRPr="009B1686" w:rsidRDefault="00AE681A" w:rsidP="00B04643">
      <w:pPr>
        <w:spacing w:line="480" w:lineRule="auto"/>
        <w:rPr>
          <w:rFonts w:ascii="Times New Roman" w:hAnsi="Times New Roman" w:cs="Times New Roman"/>
          <w:lang w:val="en-CA"/>
        </w:rPr>
      </w:pPr>
      <w:r w:rsidRPr="009B1686">
        <w:rPr>
          <w:rFonts w:ascii="Times New Roman" w:hAnsi="Times New Roman" w:cs="Times New Roman"/>
          <w:b/>
          <w:lang w:val="en-CA"/>
        </w:rPr>
        <w:t>3. Copyright restrictions:</w:t>
      </w:r>
      <w:r w:rsidRPr="009B1686">
        <w:rPr>
          <w:rFonts w:ascii="Times New Roman" w:hAnsi="Times New Roman" w:cs="Times New Roman"/>
          <w:lang w:val="en-CA"/>
        </w:rPr>
        <w:t xml:space="preserve"> </w:t>
      </w:r>
      <w:r w:rsidR="004329C5" w:rsidRPr="009B1686">
        <w:rPr>
          <w:rFonts w:ascii="Times New Roman" w:hAnsi="Times New Roman" w:cs="Times New Roman"/>
          <w:lang w:val="en-CA"/>
        </w:rPr>
        <w:t>No</w:t>
      </w:r>
      <w:r w:rsidR="009B1686" w:rsidRPr="009B1686">
        <w:rPr>
          <w:rFonts w:ascii="Times New Roman" w:hAnsi="Times New Roman" w:cs="Times New Roman"/>
          <w:lang w:val="en-CA"/>
        </w:rPr>
        <w:t>ne</w:t>
      </w:r>
    </w:p>
    <w:p w14:paraId="75C16F49" w14:textId="6027818C" w:rsidR="00AE681A" w:rsidRPr="009B1686" w:rsidRDefault="00AE681A" w:rsidP="00B04643">
      <w:pPr>
        <w:spacing w:line="480" w:lineRule="auto"/>
        <w:rPr>
          <w:rFonts w:ascii="Times New Roman" w:hAnsi="Times New Roman" w:cs="Times New Roman"/>
          <w:lang w:val="en-CA"/>
        </w:rPr>
      </w:pPr>
      <w:r w:rsidRPr="009B1686">
        <w:rPr>
          <w:rFonts w:ascii="Times New Roman" w:hAnsi="Times New Roman" w:cs="Times New Roman"/>
          <w:b/>
          <w:lang w:val="en-CA"/>
        </w:rPr>
        <w:t>4. Proprietary restrictions:</w:t>
      </w:r>
      <w:r w:rsidRPr="009B1686">
        <w:rPr>
          <w:rFonts w:ascii="Times New Roman" w:hAnsi="Times New Roman" w:cs="Times New Roman"/>
          <w:lang w:val="en-CA"/>
        </w:rPr>
        <w:t xml:space="preserve"> </w:t>
      </w:r>
      <w:r w:rsidR="009B1686" w:rsidRPr="009B1686">
        <w:rPr>
          <w:rFonts w:ascii="Times New Roman" w:hAnsi="Times New Roman" w:cs="Times New Roman"/>
          <w:lang w:val="en-CA"/>
        </w:rPr>
        <w:t>None</w:t>
      </w:r>
    </w:p>
    <w:p w14:paraId="7ECEE525" w14:textId="77777777" w:rsidR="004C1579" w:rsidRPr="004C1579" w:rsidRDefault="004C1579" w:rsidP="00B04643">
      <w:pPr>
        <w:spacing w:line="480" w:lineRule="auto"/>
        <w:rPr>
          <w:rFonts w:ascii="Times New Roman" w:hAnsi="Times New Roman" w:cs="Times New Roman"/>
          <w:lang w:val="en-CA"/>
        </w:rPr>
      </w:pPr>
    </w:p>
    <w:p w14:paraId="373B0292" w14:textId="77777777" w:rsidR="000C2300" w:rsidRPr="009659FF" w:rsidRDefault="000C2300" w:rsidP="00B04643">
      <w:pPr>
        <w:spacing w:line="480" w:lineRule="auto"/>
        <w:rPr>
          <w:rFonts w:ascii="Times New Roman" w:hAnsi="Times New Roman" w:cs="Times New Roman"/>
          <w:b/>
          <w:lang w:val="en-CA"/>
        </w:rPr>
      </w:pPr>
      <w:r w:rsidRPr="009659FF">
        <w:rPr>
          <w:rFonts w:ascii="Times New Roman" w:hAnsi="Times New Roman" w:cs="Times New Roman"/>
          <w:b/>
          <w:lang w:val="en-CA"/>
        </w:rPr>
        <w:t>CLASS IV. DATA STRUCTURAL DESCRIPTORS</w:t>
      </w:r>
    </w:p>
    <w:p w14:paraId="6DDE6657" w14:textId="77777777" w:rsidR="000C2300" w:rsidRPr="009659FF" w:rsidRDefault="000C2300" w:rsidP="00B04643">
      <w:pPr>
        <w:pStyle w:val="ListParagraph"/>
        <w:numPr>
          <w:ilvl w:val="0"/>
          <w:numId w:val="4"/>
        </w:numPr>
        <w:spacing w:line="480" w:lineRule="auto"/>
        <w:rPr>
          <w:rFonts w:ascii="Times New Roman" w:hAnsi="Times New Roman" w:cs="Times New Roman"/>
          <w:b/>
          <w:lang w:val="en-CA"/>
        </w:rPr>
      </w:pPr>
      <w:r w:rsidRPr="009659FF">
        <w:rPr>
          <w:rFonts w:ascii="Times New Roman" w:hAnsi="Times New Roman" w:cs="Times New Roman"/>
          <w:b/>
          <w:lang w:val="en-CA"/>
        </w:rPr>
        <w:t>Data set file</w:t>
      </w:r>
    </w:p>
    <w:p w14:paraId="08090681" w14:textId="0D093F4A" w:rsidR="000C2300" w:rsidRPr="00577957" w:rsidRDefault="000C2300" w:rsidP="00B04643">
      <w:pPr>
        <w:spacing w:line="480" w:lineRule="auto"/>
        <w:rPr>
          <w:rFonts w:ascii="Times New Roman" w:hAnsi="Times New Roman" w:cs="Times New Roman"/>
          <w:lang w:val="en-CA"/>
        </w:rPr>
      </w:pPr>
      <w:r w:rsidRPr="009659FF">
        <w:rPr>
          <w:rFonts w:ascii="Times New Roman" w:hAnsi="Times New Roman" w:cs="Times New Roman"/>
          <w:b/>
          <w:lang w:val="en-CA"/>
        </w:rPr>
        <w:t xml:space="preserve">1. Identity: </w:t>
      </w:r>
      <w:r w:rsidR="00664003" w:rsidRPr="00664003">
        <w:rPr>
          <w:rFonts w:ascii="Times New Roman" w:hAnsi="Times New Roman" w:cs="Times New Roman"/>
          <w:lang w:val="en-CA"/>
        </w:rPr>
        <w:t>Henao Diaz &amp; Sinclair - serengeti_birds_dataset</w:t>
      </w:r>
      <w:r w:rsidR="00577957" w:rsidRPr="00577957">
        <w:rPr>
          <w:rFonts w:ascii="Times New Roman" w:hAnsi="Times New Roman" w:cs="Times New Roman"/>
          <w:lang w:val="en-CA"/>
        </w:rPr>
        <w:t>.txt</w:t>
      </w:r>
    </w:p>
    <w:p w14:paraId="5D4B2FBE" w14:textId="43694342" w:rsidR="000C2300" w:rsidRPr="00577957" w:rsidRDefault="000C2300" w:rsidP="00B04643">
      <w:pPr>
        <w:spacing w:line="480" w:lineRule="auto"/>
        <w:rPr>
          <w:rFonts w:ascii="Times New Roman" w:hAnsi="Times New Roman" w:cs="Times New Roman"/>
          <w:lang w:val="en-CA"/>
        </w:rPr>
      </w:pPr>
      <w:r w:rsidRPr="009659FF">
        <w:rPr>
          <w:rFonts w:ascii="Times New Roman" w:hAnsi="Times New Roman" w:cs="Times New Roman"/>
          <w:b/>
          <w:lang w:val="en-CA"/>
        </w:rPr>
        <w:t xml:space="preserve">2. Size: </w:t>
      </w:r>
      <w:r w:rsidR="00266016">
        <w:rPr>
          <w:rFonts w:ascii="Times New Roman" w:hAnsi="Times New Roman" w:cs="Times New Roman"/>
          <w:lang w:val="en-CA"/>
        </w:rPr>
        <w:t>66,643</w:t>
      </w:r>
      <w:r w:rsidR="0096453F" w:rsidRPr="0096453F">
        <w:rPr>
          <w:rFonts w:ascii="Times New Roman" w:hAnsi="Times New Roman" w:cs="Times New Roman"/>
          <w:lang w:val="en-CA"/>
        </w:rPr>
        <w:t>rows + header, 21 columns</w:t>
      </w:r>
      <w:r w:rsidR="0096453F">
        <w:rPr>
          <w:rFonts w:ascii="Times New Roman" w:hAnsi="Times New Roman" w:cs="Times New Roman"/>
          <w:b/>
          <w:lang w:val="en-CA"/>
        </w:rPr>
        <w:t xml:space="preserve"> (</w:t>
      </w:r>
      <w:r w:rsidR="00577957">
        <w:rPr>
          <w:rFonts w:ascii="Times New Roman" w:hAnsi="Times New Roman" w:cs="Times New Roman"/>
          <w:lang w:val="en-CA"/>
        </w:rPr>
        <w:t>17,7M</w:t>
      </w:r>
      <w:r w:rsidR="0096453F">
        <w:rPr>
          <w:rFonts w:ascii="Times New Roman" w:hAnsi="Times New Roman" w:cs="Times New Roman"/>
          <w:lang w:val="en-CA"/>
        </w:rPr>
        <w:t>B)</w:t>
      </w:r>
    </w:p>
    <w:p w14:paraId="72B50BCD" w14:textId="6C5E44BC" w:rsidR="000C2300" w:rsidRDefault="000C2300" w:rsidP="00B04643">
      <w:pPr>
        <w:spacing w:line="480" w:lineRule="auto"/>
        <w:rPr>
          <w:rFonts w:ascii="Times New Roman" w:hAnsi="Times New Roman" w:cs="Times New Roman"/>
          <w:lang w:val="en-CA"/>
        </w:rPr>
      </w:pPr>
      <w:r w:rsidRPr="009659FF">
        <w:rPr>
          <w:rFonts w:ascii="Times New Roman" w:hAnsi="Times New Roman" w:cs="Times New Roman"/>
          <w:b/>
          <w:lang w:val="en-CA"/>
        </w:rPr>
        <w:t>3. Format and storage:</w:t>
      </w:r>
      <w:r w:rsidR="0096453F">
        <w:rPr>
          <w:rFonts w:ascii="Times New Roman" w:hAnsi="Times New Roman" w:cs="Times New Roman"/>
          <w:b/>
          <w:lang w:val="en-CA"/>
        </w:rPr>
        <w:t xml:space="preserve"> </w:t>
      </w:r>
      <w:r w:rsidR="0096453F" w:rsidRPr="0096453F">
        <w:rPr>
          <w:rFonts w:ascii="Times New Roman" w:hAnsi="Times New Roman" w:cs="Times New Roman"/>
          <w:lang w:val="en-CA"/>
        </w:rPr>
        <w:t>Text, values separated by tabs (.txt)</w:t>
      </w:r>
    </w:p>
    <w:p w14:paraId="29EB6227" w14:textId="77777777" w:rsidR="002A7867" w:rsidRPr="002A7867" w:rsidRDefault="002A7867" w:rsidP="00B04643">
      <w:pPr>
        <w:spacing w:line="480" w:lineRule="auto"/>
        <w:rPr>
          <w:rFonts w:ascii="Times New Roman" w:hAnsi="Times New Roman" w:cs="Times New Roman"/>
          <w:lang w:val="en-CA"/>
        </w:rPr>
      </w:pPr>
    </w:p>
    <w:p w14:paraId="2692B175" w14:textId="77777777" w:rsidR="000C2300" w:rsidRPr="009659FF" w:rsidRDefault="000C2300" w:rsidP="00B04643">
      <w:pPr>
        <w:pStyle w:val="ListParagraph"/>
        <w:numPr>
          <w:ilvl w:val="0"/>
          <w:numId w:val="4"/>
        </w:numPr>
        <w:spacing w:line="480" w:lineRule="auto"/>
        <w:rPr>
          <w:rFonts w:ascii="Times New Roman" w:hAnsi="Times New Roman" w:cs="Times New Roman"/>
          <w:b/>
          <w:lang w:val="en-CA"/>
        </w:rPr>
      </w:pPr>
      <w:r w:rsidRPr="009659FF">
        <w:rPr>
          <w:rFonts w:ascii="Times New Roman" w:hAnsi="Times New Roman" w:cs="Times New Roman"/>
          <w:b/>
          <w:lang w:val="en-CA"/>
        </w:rPr>
        <w:t>Variable information</w:t>
      </w:r>
    </w:p>
    <w:p w14:paraId="64AEA440" w14:textId="4904CE6B" w:rsidR="009B6B83" w:rsidRPr="009659FF" w:rsidRDefault="000C2300" w:rsidP="00B04643">
      <w:pPr>
        <w:spacing w:line="480" w:lineRule="auto"/>
        <w:rPr>
          <w:rFonts w:ascii="Times New Roman" w:hAnsi="Times New Roman" w:cs="Times New Roman"/>
          <w:lang w:val="en-CA"/>
        </w:rPr>
      </w:pPr>
      <w:r w:rsidRPr="009659FF">
        <w:rPr>
          <w:rFonts w:ascii="Times New Roman" w:hAnsi="Times New Roman" w:cs="Times New Roman"/>
          <w:lang w:val="en-CA"/>
        </w:rPr>
        <w:t xml:space="preserve">Each row of the dataset represents one observation and shows information about its </w:t>
      </w:r>
      <w:r w:rsidR="002D4E3C">
        <w:rPr>
          <w:rFonts w:ascii="Times New Roman" w:hAnsi="Times New Roman" w:cs="Times New Roman"/>
          <w:lang w:val="en-CA"/>
        </w:rPr>
        <w:t xml:space="preserve">abundance, </w:t>
      </w:r>
      <w:r w:rsidRPr="009659FF">
        <w:rPr>
          <w:rFonts w:ascii="Times New Roman" w:hAnsi="Times New Roman" w:cs="Times New Roman"/>
          <w:lang w:val="en-CA"/>
        </w:rPr>
        <w:t>taxonomy, habitat occurrence</w:t>
      </w:r>
      <w:r w:rsidR="00384FCE">
        <w:rPr>
          <w:rFonts w:ascii="Times New Roman" w:hAnsi="Times New Roman" w:cs="Times New Roman"/>
          <w:lang w:val="en-CA"/>
        </w:rPr>
        <w:t>, feeding</w:t>
      </w:r>
      <w:r w:rsidRPr="009659FF">
        <w:rPr>
          <w:rFonts w:ascii="Times New Roman" w:hAnsi="Times New Roman" w:cs="Times New Roman"/>
          <w:lang w:val="en-CA"/>
        </w:rPr>
        <w:t xml:space="preserve"> and location.</w:t>
      </w:r>
    </w:p>
    <w:tbl>
      <w:tblPr>
        <w:tblStyle w:val="TableGrid"/>
        <w:tblpPr w:leftFromText="141" w:rightFromText="141" w:vertAnchor="text" w:horzAnchor="page" w:tblpXSpec="center" w:tblpY="369"/>
        <w:tblW w:w="9665" w:type="dxa"/>
        <w:tblBorders>
          <w:left w:val="none" w:sz="0" w:space="0" w:color="auto"/>
          <w:right w:val="none" w:sz="0" w:space="0" w:color="auto"/>
          <w:insideV w:val="none" w:sz="0" w:space="0" w:color="auto"/>
        </w:tblBorders>
        <w:tblLook w:val="04A0" w:firstRow="1" w:lastRow="0" w:firstColumn="1" w:lastColumn="0" w:noHBand="0" w:noVBand="1"/>
      </w:tblPr>
      <w:tblGrid>
        <w:gridCol w:w="2939"/>
        <w:gridCol w:w="4609"/>
        <w:gridCol w:w="2117"/>
      </w:tblGrid>
      <w:tr w:rsidR="00466C84" w:rsidRPr="009659FF" w14:paraId="1D815AEF" w14:textId="77777777" w:rsidTr="00466C84">
        <w:tc>
          <w:tcPr>
            <w:tcW w:w="2939" w:type="dxa"/>
          </w:tcPr>
          <w:p w14:paraId="1AE027C9" w14:textId="77777777" w:rsidR="000C2300" w:rsidRPr="009659FF" w:rsidRDefault="000C2300" w:rsidP="00466C84">
            <w:pPr>
              <w:pStyle w:val="ListParagraph"/>
              <w:spacing w:line="480" w:lineRule="auto"/>
              <w:ind w:left="0"/>
              <w:jc w:val="center"/>
              <w:rPr>
                <w:rFonts w:ascii="Times New Roman" w:hAnsi="Times New Roman" w:cs="Times New Roman"/>
                <w:b/>
                <w:lang w:val="en-CA"/>
              </w:rPr>
            </w:pPr>
            <w:r w:rsidRPr="009659FF">
              <w:rPr>
                <w:rFonts w:ascii="Times New Roman" w:hAnsi="Times New Roman" w:cs="Times New Roman"/>
                <w:b/>
                <w:lang w:val="en-CA"/>
              </w:rPr>
              <w:t>Variable Name</w:t>
            </w:r>
          </w:p>
        </w:tc>
        <w:tc>
          <w:tcPr>
            <w:tcW w:w="4609" w:type="dxa"/>
          </w:tcPr>
          <w:p w14:paraId="2462F927" w14:textId="1E0FC5BA" w:rsidR="000C2300" w:rsidRPr="009659FF" w:rsidRDefault="000C2300" w:rsidP="00466C84">
            <w:pPr>
              <w:pStyle w:val="ListParagraph"/>
              <w:spacing w:line="480" w:lineRule="auto"/>
              <w:ind w:left="0"/>
              <w:jc w:val="center"/>
              <w:rPr>
                <w:rFonts w:ascii="Times New Roman" w:hAnsi="Times New Roman" w:cs="Times New Roman"/>
                <w:b/>
                <w:lang w:val="en-CA"/>
              </w:rPr>
            </w:pPr>
            <w:r w:rsidRPr="009659FF">
              <w:rPr>
                <w:rFonts w:ascii="Times New Roman" w:hAnsi="Times New Roman" w:cs="Times New Roman"/>
                <w:b/>
                <w:lang w:val="en-CA"/>
              </w:rPr>
              <w:t xml:space="preserve">Variable </w:t>
            </w:r>
            <w:r w:rsidR="00466C84">
              <w:rPr>
                <w:rFonts w:ascii="Times New Roman" w:hAnsi="Times New Roman" w:cs="Times New Roman"/>
                <w:b/>
                <w:lang w:val="en-CA"/>
              </w:rPr>
              <w:t>d</w:t>
            </w:r>
            <w:r w:rsidRPr="009659FF">
              <w:rPr>
                <w:rFonts w:ascii="Times New Roman" w:hAnsi="Times New Roman" w:cs="Times New Roman"/>
                <w:b/>
                <w:lang w:val="en-CA"/>
              </w:rPr>
              <w:t>efinition</w:t>
            </w:r>
          </w:p>
        </w:tc>
        <w:tc>
          <w:tcPr>
            <w:tcW w:w="2117" w:type="dxa"/>
          </w:tcPr>
          <w:p w14:paraId="03FD0A50" w14:textId="5E2145C3" w:rsidR="000C2300" w:rsidRPr="009659FF" w:rsidRDefault="000C2300" w:rsidP="00466C84">
            <w:pPr>
              <w:pStyle w:val="ListParagraph"/>
              <w:spacing w:line="480" w:lineRule="auto"/>
              <w:ind w:left="0"/>
              <w:jc w:val="center"/>
              <w:rPr>
                <w:rFonts w:ascii="Times New Roman" w:hAnsi="Times New Roman" w:cs="Times New Roman"/>
                <w:b/>
                <w:lang w:val="en-CA"/>
              </w:rPr>
            </w:pPr>
            <w:r w:rsidRPr="009659FF">
              <w:rPr>
                <w:rFonts w:ascii="Times New Roman" w:hAnsi="Times New Roman" w:cs="Times New Roman"/>
                <w:b/>
                <w:lang w:val="en-CA"/>
              </w:rPr>
              <w:t>Unit</w:t>
            </w:r>
            <w:r w:rsidR="00466C84">
              <w:rPr>
                <w:rFonts w:ascii="Times New Roman" w:hAnsi="Times New Roman" w:cs="Times New Roman"/>
                <w:b/>
                <w:lang w:val="en-CA"/>
              </w:rPr>
              <w:t>s</w:t>
            </w:r>
          </w:p>
        </w:tc>
      </w:tr>
      <w:tr w:rsidR="00466C84" w:rsidRPr="009659FF" w14:paraId="2BBC70B1" w14:textId="77777777" w:rsidTr="00466C84">
        <w:tc>
          <w:tcPr>
            <w:tcW w:w="2939" w:type="dxa"/>
          </w:tcPr>
          <w:p w14:paraId="068A3B53" w14:textId="3FCBCC1B" w:rsidR="00C442BB" w:rsidRPr="009659FF" w:rsidRDefault="00306FF0"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lastRenderedPageBreak/>
              <w:t>transectID</w:t>
            </w:r>
            <w:proofErr w:type="spellEnd"/>
          </w:p>
        </w:tc>
        <w:tc>
          <w:tcPr>
            <w:tcW w:w="4609" w:type="dxa"/>
          </w:tcPr>
          <w:p w14:paraId="001290FC" w14:textId="10BA74AF" w:rsidR="00C442BB" w:rsidRPr="009659FF" w:rsidRDefault="00306FF0"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Transect identification number</w:t>
            </w:r>
          </w:p>
        </w:tc>
        <w:tc>
          <w:tcPr>
            <w:tcW w:w="2117" w:type="dxa"/>
          </w:tcPr>
          <w:p w14:paraId="6350BF01" w14:textId="3C38FB7B" w:rsidR="00C442BB" w:rsidRPr="007D1C44" w:rsidRDefault="00C442BB" w:rsidP="00466C84">
            <w:pPr>
              <w:pStyle w:val="ListParagraph"/>
              <w:spacing w:line="480" w:lineRule="auto"/>
              <w:ind w:left="0"/>
              <w:jc w:val="center"/>
              <w:rPr>
                <w:rFonts w:ascii="Times New Roman" w:hAnsi="Times New Roman" w:cs="Times New Roman"/>
                <w:lang w:val="en-CA"/>
              </w:rPr>
            </w:pPr>
          </w:p>
        </w:tc>
      </w:tr>
      <w:tr w:rsidR="00466C84" w:rsidRPr="009659FF" w14:paraId="72586DAD" w14:textId="77777777" w:rsidTr="00466C84">
        <w:tc>
          <w:tcPr>
            <w:tcW w:w="2939" w:type="dxa"/>
          </w:tcPr>
          <w:p w14:paraId="1EC7004A" w14:textId="1A5FC4A2" w:rsidR="00C50C9A" w:rsidRPr="009659FF" w:rsidRDefault="00306FF0"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year</w:t>
            </w:r>
          </w:p>
        </w:tc>
        <w:tc>
          <w:tcPr>
            <w:tcW w:w="4609" w:type="dxa"/>
          </w:tcPr>
          <w:p w14:paraId="5362D90B" w14:textId="620E5C39" w:rsidR="00C50C9A" w:rsidRPr="009659FF" w:rsidRDefault="00306FF0"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Observation year</w:t>
            </w:r>
          </w:p>
        </w:tc>
        <w:tc>
          <w:tcPr>
            <w:tcW w:w="2117" w:type="dxa"/>
          </w:tcPr>
          <w:p w14:paraId="122D63C0" w14:textId="711482D6" w:rsidR="00C50C9A" w:rsidRPr="007D1C44" w:rsidRDefault="00C50C9A" w:rsidP="00466C84">
            <w:pPr>
              <w:pStyle w:val="ListParagraph"/>
              <w:spacing w:line="480" w:lineRule="auto"/>
              <w:ind w:left="0"/>
              <w:jc w:val="center"/>
              <w:rPr>
                <w:rFonts w:ascii="Times New Roman" w:hAnsi="Times New Roman" w:cs="Times New Roman"/>
                <w:lang w:val="en-CA"/>
              </w:rPr>
            </w:pPr>
          </w:p>
        </w:tc>
      </w:tr>
      <w:tr w:rsidR="00466C84" w:rsidRPr="009659FF" w14:paraId="02E68B59" w14:textId="77777777" w:rsidTr="00466C84">
        <w:tc>
          <w:tcPr>
            <w:tcW w:w="2939" w:type="dxa"/>
          </w:tcPr>
          <w:p w14:paraId="773C09EB" w14:textId="5A7C9032" w:rsidR="000C2300" w:rsidRPr="009659FF" w:rsidRDefault="00306FF0"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month</w:t>
            </w:r>
          </w:p>
        </w:tc>
        <w:tc>
          <w:tcPr>
            <w:tcW w:w="4609" w:type="dxa"/>
          </w:tcPr>
          <w:p w14:paraId="5555717C" w14:textId="1C5FE128" w:rsidR="000C2300" w:rsidRPr="009659FF" w:rsidRDefault="00306FF0"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Observation month</w:t>
            </w:r>
          </w:p>
        </w:tc>
        <w:tc>
          <w:tcPr>
            <w:tcW w:w="2117" w:type="dxa"/>
          </w:tcPr>
          <w:p w14:paraId="49EF784A" w14:textId="3AEC2DD3" w:rsidR="000C2300" w:rsidRPr="007D1C44" w:rsidRDefault="000C2300" w:rsidP="00466C84">
            <w:pPr>
              <w:pStyle w:val="ListParagraph"/>
              <w:spacing w:line="480" w:lineRule="auto"/>
              <w:ind w:left="0"/>
              <w:jc w:val="center"/>
              <w:rPr>
                <w:rFonts w:ascii="Times New Roman" w:hAnsi="Times New Roman" w:cs="Times New Roman"/>
                <w:lang w:val="en-CA"/>
              </w:rPr>
            </w:pPr>
          </w:p>
        </w:tc>
      </w:tr>
      <w:tr w:rsidR="00466C84" w:rsidRPr="009659FF" w14:paraId="35DA93F9" w14:textId="77777777" w:rsidTr="00466C84">
        <w:tc>
          <w:tcPr>
            <w:tcW w:w="2939" w:type="dxa"/>
          </w:tcPr>
          <w:p w14:paraId="1FD5DA5B" w14:textId="5FF8016E" w:rsidR="00306FF0" w:rsidRDefault="006A5184"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day</w:t>
            </w:r>
          </w:p>
        </w:tc>
        <w:tc>
          <w:tcPr>
            <w:tcW w:w="4609" w:type="dxa"/>
          </w:tcPr>
          <w:p w14:paraId="6A268C47" w14:textId="67CC6C8E" w:rsidR="00306FF0" w:rsidRDefault="006A5184"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Observation day</w:t>
            </w:r>
          </w:p>
        </w:tc>
        <w:tc>
          <w:tcPr>
            <w:tcW w:w="2117" w:type="dxa"/>
          </w:tcPr>
          <w:p w14:paraId="63E07AF9" w14:textId="11A6C8A7" w:rsidR="00306FF0" w:rsidRPr="007D1C44" w:rsidRDefault="00306FF0" w:rsidP="00466C84">
            <w:pPr>
              <w:pStyle w:val="ListParagraph"/>
              <w:spacing w:line="480" w:lineRule="auto"/>
              <w:ind w:left="0"/>
              <w:jc w:val="center"/>
              <w:rPr>
                <w:rFonts w:ascii="Times New Roman" w:hAnsi="Times New Roman" w:cs="Times New Roman"/>
                <w:lang w:val="en-CA"/>
              </w:rPr>
            </w:pPr>
          </w:p>
        </w:tc>
      </w:tr>
      <w:tr w:rsidR="00466C84" w:rsidRPr="009659FF" w14:paraId="2A970715" w14:textId="77777777" w:rsidTr="00466C84">
        <w:tc>
          <w:tcPr>
            <w:tcW w:w="2939" w:type="dxa"/>
          </w:tcPr>
          <w:p w14:paraId="7DC03558" w14:textId="10FBDFB6" w:rsidR="00306FF0" w:rsidRDefault="006A5184"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individualCount</w:t>
            </w:r>
            <w:proofErr w:type="spellEnd"/>
          </w:p>
        </w:tc>
        <w:tc>
          <w:tcPr>
            <w:tcW w:w="4609" w:type="dxa"/>
          </w:tcPr>
          <w:p w14:paraId="51CB6DCC" w14:textId="132FBF18" w:rsidR="00306FF0" w:rsidRDefault="006A5184"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Number of observed individuals</w:t>
            </w:r>
          </w:p>
        </w:tc>
        <w:tc>
          <w:tcPr>
            <w:tcW w:w="2117" w:type="dxa"/>
          </w:tcPr>
          <w:p w14:paraId="04401CA1" w14:textId="2F3142E3" w:rsidR="00306FF0" w:rsidRPr="007D1C44" w:rsidRDefault="006A5184" w:rsidP="00466C84">
            <w:pPr>
              <w:pStyle w:val="ListParagraph"/>
              <w:spacing w:line="480" w:lineRule="auto"/>
              <w:ind w:left="0"/>
              <w:jc w:val="center"/>
              <w:rPr>
                <w:rFonts w:ascii="Times New Roman" w:hAnsi="Times New Roman" w:cs="Times New Roman"/>
                <w:lang w:val="en-CA"/>
              </w:rPr>
            </w:pPr>
            <w:r w:rsidRPr="007D1C44">
              <w:rPr>
                <w:rFonts w:ascii="Times New Roman" w:hAnsi="Times New Roman" w:cs="Times New Roman"/>
                <w:lang w:val="en-CA"/>
              </w:rPr>
              <w:t>individuals</w:t>
            </w:r>
          </w:p>
        </w:tc>
      </w:tr>
      <w:tr w:rsidR="00466C84" w:rsidRPr="009659FF" w14:paraId="5C7D9CF2" w14:textId="77777777" w:rsidTr="00466C84">
        <w:tc>
          <w:tcPr>
            <w:tcW w:w="2939" w:type="dxa"/>
          </w:tcPr>
          <w:p w14:paraId="60C41E27" w14:textId="76A58412" w:rsidR="00306FF0" w:rsidRDefault="006A5184"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method</w:t>
            </w:r>
          </w:p>
        </w:tc>
        <w:tc>
          <w:tcPr>
            <w:tcW w:w="4609" w:type="dxa"/>
          </w:tcPr>
          <w:p w14:paraId="5EC59A67" w14:textId="0829822B" w:rsidR="00306FF0" w:rsidRDefault="006A5184"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Survey method</w:t>
            </w:r>
          </w:p>
        </w:tc>
        <w:tc>
          <w:tcPr>
            <w:tcW w:w="2117" w:type="dxa"/>
          </w:tcPr>
          <w:p w14:paraId="5DC15242" w14:textId="4C0378AA" w:rsidR="00306FF0" w:rsidRPr="007D1C44" w:rsidRDefault="00306FF0" w:rsidP="00466C84">
            <w:pPr>
              <w:pStyle w:val="ListParagraph"/>
              <w:spacing w:line="480" w:lineRule="auto"/>
              <w:ind w:left="0"/>
              <w:jc w:val="center"/>
              <w:rPr>
                <w:rFonts w:ascii="Times New Roman" w:hAnsi="Times New Roman" w:cs="Times New Roman"/>
                <w:lang w:val="en-CA"/>
              </w:rPr>
            </w:pPr>
          </w:p>
        </w:tc>
      </w:tr>
      <w:tr w:rsidR="00466C84" w:rsidRPr="009659FF" w14:paraId="5F8E364D" w14:textId="77777777" w:rsidTr="00466C84">
        <w:tc>
          <w:tcPr>
            <w:tcW w:w="2939" w:type="dxa"/>
          </w:tcPr>
          <w:p w14:paraId="476A0D69" w14:textId="08932B79" w:rsidR="006A5184" w:rsidRDefault="006A5184"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observedDistance</w:t>
            </w:r>
            <w:r w:rsidR="00D7378A">
              <w:rPr>
                <w:rFonts w:ascii="Times New Roman" w:hAnsi="Times New Roman" w:cs="Times New Roman"/>
                <w:lang w:val="en-CA"/>
              </w:rPr>
              <w:t>_meters</w:t>
            </w:r>
            <w:proofErr w:type="spellEnd"/>
          </w:p>
        </w:tc>
        <w:tc>
          <w:tcPr>
            <w:tcW w:w="4609" w:type="dxa"/>
          </w:tcPr>
          <w:p w14:paraId="4A9158E0" w14:textId="50D4A38D" w:rsidR="006A5184" w:rsidRDefault="006A5184" w:rsidP="00466C84">
            <w:pPr>
              <w:pStyle w:val="ListParagraph"/>
              <w:spacing w:line="480" w:lineRule="auto"/>
              <w:ind w:left="-393" w:firstLine="393"/>
              <w:rPr>
                <w:rFonts w:ascii="Times New Roman" w:hAnsi="Times New Roman" w:cs="Times New Roman"/>
                <w:lang w:val="en-CA"/>
              </w:rPr>
            </w:pPr>
            <w:r>
              <w:rPr>
                <w:rFonts w:ascii="Times New Roman" w:hAnsi="Times New Roman" w:cs="Times New Roman"/>
                <w:lang w:val="en-CA"/>
              </w:rPr>
              <w:t>Observed distance</w:t>
            </w:r>
          </w:p>
        </w:tc>
        <w:tc>
          <w:tcPr>
            <w:tcW w:w="2117" w:type="dxa"/>
          </w:tcPr>
          <w:p w14:paraId="450B5A26" w14:textId="52D8EBCE" w:rsidR="006A5184" w:rsidRPr="007D1C44" w:rsidRDefault="006A5184" w:rsidP="00466C84">
            <w:pPr>
              <w:pStyle w:val="ListParagraph"/>
              <w:spacing w:line="480" w:lineRule="auto"/>
              <w:ind w:left="0"/>
              <w:jc w:val="center"/>
              <w:rPr>
                <w:rFonts w:ascii="Times New Roman" w:hAnsi="Times New Roman" w:cs="Times New Roman"/>
                <w:lang w:val="en-CA"/>
              </w:rPr>
            </w:pPr>
            <w:r w:rsidRPr="007D1C44">
              <w:rPr>
                <w:rFonts w:ascii="Times New Roman" w:hAnsi="Times New Roman" w:cs="Times New Roman"/>
                <w:lang w:val="en-CA"/>
              </w:rPr>
              <w:t>meters</w:t>
            </w:r>
          </w:p>
        </w:tc>
      </w:tr>
      <w:tr w:rsidR="00466C84" w:rsidRPr="009659FF" w14:paraId="1FC1CBD9" w14:textId="77777777" w:rsidTr="00466C84">
        <w:tc>
          <w:tcPr>
            <w:tcW w:w="2939" w:type="dxa"/>
          </w:tcPr>
          <w:p w14:paraId="53D2731D" w14:textId="6AE6E061" w:rsidR="006A5184" w:rsidRDefault="006A5184"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macroHabitat</w:t>
            </w:r>
            <w:proofErr w:type="spellEnd"/>
          </w:p>
        </w:tc>
        <w:tc>
          <w:tcPr>
            <w:tcW w:w="4609" w:type="dxa"/>
          </w:tcPr>
          <w:p w14:paraId="4B96FFD1" w14:textId="6D3EFC51" w:rsidR="006A5184" w:rsidRDefault="006A5184"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Macrohabitat</w:t>
            </w:r>
          </w:p>
        </w:tc>
        <w:tc>
          <w:tcPr>
            <w:tcW w:w="2117" w:type="dxa"/>
          </w:tcPr>
          <w:p w14:paraId="7AE0DE6C" w14:textId="5B2C4297"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B80B47" w14:paraId="60F289BD" w14:textId="77777777" w:rsidTr="00466C84">
        <w:tc>
          <w:tcPr>
            <w:tcW w:w="2939" w:type="dxa"/>
          </w:tcPr>
          <w:p w14:paraId="2354401C" w14:textId="06722F4D" w:rsidR="006A5184" w:rsidRDefault="006A5184"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IOCEnglishName</w:t>
            </w:r>
            <w:proofErr w:type="spellEnd"/>
          </w:p>
        </w:tc>
        <w:tc>
          <w:tcPr>
            <w:tcW w:w="4609" w:type="dxa"/>
          </w:tcPr>
          <w:p w14:paraId="722C3109" w14:textId="64382662" w:rsidR="006A5184" w:rsidRDefault="00BB2523"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International Ornithological Congress Names in English</w:t>
            </w:r>
          </w:p>
        </w:tc>
        <w:tc>
          <w:tcPr>
            <w:tcW w:w="2117" w:type="dxa"/>
          </w:tcPr>
          <w:p w14:paraId="24620F52" w14:textId="0CC776FB"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9659FF" w14:paraId="554A08D7" w14:textId="77777777" w:rsidTr="00466C84">
        <w:tc>
          <w:tcPr>
            <w:tcW w:w="2939" w:type="dxa"/>
          </w:tcPr>
          <w:p w14:paraId="298B5BAC" w14:textId="2A0DAEEF" w:rsidR="006A5184" w:rsidRDefault="0009626D"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family</w:t>
            </w:r>
          </w:p>
        </w:tc>
        <w:tc>
          <w:tcPr>
            <w:tcW w:w="4609" w:type="dxa"/>
          </w:tcPr>
          <w:p w14:paraId="6248B025" w14:textId="30B5D65D" w:rsidR="006A5184" w:rsidRDefault="0009626D"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Taxonomic family</w:t>
            </w:r>
          </w:p>
        </w:tc>
        <w:tc>
          <w:tcPr>
            <w:tcW w:w="2117" w:type="dxa"/>
          </w:tcPr>
          <w:p w14:paraId="199A7367" w14:textId="727850FA"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9659FF" w14:paraId="59EDE190" w14:textId="77777777" w:rsidTr="00466C84">
        <w:tc>
          <w:tcPr>
            <w:tcW w:w="2939" w:type="dxa"/>
          </w:tcPr>
          <w:p w14:paraId="3EA7947B" w14:textId="5BA6CDF2" w:rsidR="00306FF0" w:rsidRDefault="0009626D"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genus</w:t>
            </w:r>
          </w:p>
        </w:tc>
        <w:tc>
          <w:tcPr>
            <w:tcW w:w="4609" w:type="dxa"/>
          </w:tcPr>
          <w:p w14:paraId="3DF804A8" w14:textId="67859846" w:rsidR="00306FF0" w:rsidRDefault="0009626D"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Taxonomic genus</w:t>
            </w:r>
          </w:p>
        </w:tc>
        <w:tc>
          <w:tcPr>
            <w:tcW w:w="2117" w:type="dxa"/>
          </w:tcPr>
          <w:p w14:paraId="6ED76FEE" w14:textId="06AE9434" w:rsidR="00306FF0" w:rsidRPr="007D1C44" w:rsidRDefault="00306FF0" w:rsidP="00466C84">
            <w:pPr>
              <w:pStyle w:val="ListParagraph"/>
              <w:spacing w:line="480" w:lineRule="auto"/>
              <w:ind w:left="0"/>
              <w:jc w:val="center"/>
              <w:rPr>
                <w:rFonts w:ascii="Times New Roman" w:hAnsi="Times New Roman" w:cs="Times New Roman"/>
                <w:lang w:val="en-CA"/>
              </w:rPr>
            </w:pPr>
          </w:p>
        </w:tc>
      </w:tr>
      <w:tr w:rsidR="00466C84" w:rsidRPr="009659FF" w14:paraId="3DEA4CDE" w14:textId="77777777" w:rsidTr="00466C84">
        <w:tc>
          <w:tcPr>
            <w:tcW w:w="2939" w:type="dxa"/>
          </w:tcPr>
          <w:p w14:paraId="6C428562" w14:textId="3F993C49" w:rsidR="00306FF0" w:rsidRDefault="0009626D"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specificEpithet</w:t>
            </w:r>
            <w:proofErr w:type="spellEnd"/>
          </w:p>
        </w:tc>
        <w:tc>
          <w:tcPr>
            <w:tcW w:w="4609" w:type="dxa"/>
          </w:tcPr>
          <w:p w14:paraId="4F03E11C" w14:textId="03FCA9BB" w:rsidR="00306FF0" w:rsidRDefault="0009626D"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Taxonomic specific epithet</w:t>
            </w:r>
          </w:p>
        </w:tc>
        <w:tc>
          <w:tcPr>
            <w:tcW w:w="2117" w:type="dxa"/>
          </w:tcPr>
          <w:p w14:paraId="62DFC736" w14:textId="315761E2" w:rsidR="00306FF0" w:rsidRPr="007D1C44" w:rsidRDefault="00306FF0" w:rsidP="00466C84">
            <w:pPr>
              <w:pStyle w:val="ListParagraph"/>
              <w:spacing w:line="480" w:lineRule="auto"/>
              <w:ind w:left="0"/>
              <w:jc w:val="center"/>
              <w:rPr>
                <w:rFonts w:ascii="Times New Roman" w:hAnsi="Times New Roman" w:cs="Times New Roman"/>
                <w:lang w:val="en-CA"/>
              </w:rPr>
            </w:pPr>
          </w:p>
        </w:tc>
      </w:tr>
      <w:tr w:rsidR="00466C84" w:rsidRPr="00B80B47" w14:paraId="579AFB07" w14:textId="77777777" w:rsidTr="00466C84">
        <w:tc>
          <w:tcPr>
            <w:tcW w:w="2939" w:type="dxa"/>
          </w:tcPr>
          <w:p w14:paraId="6093A9DA" w14:textId="1BEE20BD" w:rsidR="00306FF0" w:rsidRDefault="0009626D"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scientificName</w:t>
            </w:r>
            <w:proofErr w:type="spellEnd"/>
          </w:p>
        </w:tc>
        <w:tc>
          <w:tcPr>
            <w:tcW w:w="4609" w:type="dxa"/>
          </w:tcPr>
          <w:p w14:paraId="1BE7FBCB" w14:textId="325EE268" w:rsidR="00306FF0"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Scientific Name</w:t>
            </w:r>
            <w:r w:rsidR="00BB2523">
              <w:rPr>
                <w:rFonts w:ascii="Times New Roman" w:hAnsi="Times New Roman" w:cs="Times New Roman"/>
                <w:lang w:val="en-CA"/>
              </w:rPr>
              <w:t xml:space="preserve"> (Genus and specific epithet)</w:t>
            </w:r>
          </w:p>
        </w:tc>
        <w:tc>
          <w:tcPr>
            <w:tcW w:w="2117" w:type="dxa"/>
          </w:tcPr>
          <w:p w14:paraId="2DB36E4B" w14:textId="4185493C" w:rsidR="00306FF0" w:rsidRPr="007D1C44" w:rsidRDefault="00306FF0" w:rsidP="00466C84">
            <w:pPr>
              <w:pStyle w:val="ListParagraph"/>
              <w:spacing w:line="480" w:lineRule="auto"/>
              <w:ind w:left="0"/>
              <w:jc w:val="center"/>
              <w:rPr>
                <w:rFonts w:ascii="Times New Roman" w:hAnsi="Times New Roman" w:cs="Times New Roman"/>
                <w:lang w:val="en-CA"/>
              </w:rPr>
            </w:pPr>
          </w:p>
        </w:tc>
      </w:tr>
      <w:tr w:rsidR="00466C84" w:rsidRPr="00B80B47" w14:paraId="29C3A49B" w14:textId="77777777" w:rsidTr="00466C84">
        <w:tc>
          <w:tcPr>
            <w:tcW w:w="2939" w:type="dxa"/>
          </w:tcPr>
          <w:p w14:paraId="2983147F" w14:textId="000278D0" w:rsidR="006A5184" w:rsidRDefault="00F707EB"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scientificNameAuthorship</w:t>
            </w:r>
            <w:proofErr w:type="spellEnd"/>
          </w:p>
        </w:tc>
        <w:tc>
          <w:tcPr>
            <w:tcW w:w="4609" w:type="dxa"/>
          </w:tcPr>
          <w:p w14:paraId="24B60E60" w14:textId="4ABB0B58" w:rsidR="006A5184"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Scientific Name Authorship or Authority</w:t>
            </w:r>
          </w:p>
        </w:tc>
        <w:tc>
          <w:tcPr>
            <w:tcW w:w="2117" w:type="dxa"/>
          </w:tcPr>
          <w:p w14:paraId="7752423A" w14:textId="69052C66"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F707EB" w14:paraId="199CEB0D" w14:textId="77777777" w:rsidTr="00466C84">
        <w:tc>
          <w:tcPr>
            <w:tcW w:w="2939" w:type="dxa"/>
          </w:tcPr>
          <w:p w14:paraId="0208432E" w14:textId="608C08E2" w:rsidR="006A5184" w:rsidRDefault="00F707EB"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feedingLocation</w:t>
            </w:r>
            <w:proofErr w:type="spellEnd"/>
          </w:p>
        </w:tc>
        <w:tc>
          <w:tcPr>
            <w:tcW w:w="4609" w:type="dxa"/>
          </w:tcPr>
          <w:p w14:paraId="1205EC1E" w14:textId="7C809DB9" w:rsidR="006A5184"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Location of feeding</w:t>
            </w:r>
          </w:p>
        </w:tc>
        <w:tc>
          <w:tcPr>
            <w:tcW w:w="2117" w:type="dxa"/>
          </w:tcPr>
          <w:p w14:paraId="083FFB6B" w14:textId="66417428"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F707EB" w14:paraId="013DE3E3" w14:textId="77777777" w:rsidTr="00466C84">
        <w:tc>
          <w:tcPr>
            <w:tcW w:w="2939" w:type="dxa"/>
          </w:tcPr>
          <w:p w14:paraId="33F20786" w14:textId="415AC313" w:rsidR="006A5184" w:rsidRDefault="00F707EB"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foodType</w:t>
            </w:r>
            <w:proofErr w:type="spellEnd"/>
          </w:p>
        </w:tc>
        <w:tc>
          <w:tcPr>
            <w:tcW w:w="4609" w:type="dxa"/>
          </w:tcPr>
          <w:p w14:paraId="67176330" w14:textId="04FDF57B" w:rsidR="006A5184"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Type of food</w:t>
            </w:r>
          </w:p>
        </w:tc>
        <w:tc>
          <w:tcPr>
            <w:tcW w:w="2117" w:type="dxa"/>
          </w:tcPr>
          <w:p w14:paraId="07451B88" w14:textId="1BEFF51F" w:rsidR="006A5184" w:rsidRPr="007D1C44" w:rsidRDefault="006A5184" w:rsidP="00466C84">
            <w:pPr>
              <w:pStyle w:val="ListParagraph"/>
              <w:spacing w:line="480" w:lineRule="auto"/>
              <w:ind w:left="0"/>
              <w:jc w:val="center"/>
              <w:rPr>
                <w:rFonts w:ascii="Times New Roman" w:hAnsi="Times New Roman" w:cs="Times New Roman"/>
                <w:lang w:val="en-CA"/>
              </w:rPr>
            </w:pPr>
          </w:p>
        </w:tc>
      </w:tr>
      <w:tr w:rsidR="00466C84" w:rsidRPr="00F707EB" w14:paraId="29AEBBD3" w14:textId="77777777" w:rsidTr="00466C84">
        <w:tc>
          <w:tcPr>
            <w:tcW w:w="2939" w:type="dxa"/>
          </w:tcPr>
          <w:p w14:paraId="5255EFC9" w14:textId="0F12A323" w:rsidR="007D1C44" w:rsidRPr="004329C5" w:rsidRDefault="003858FA"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residential_</w:t>
            </w:r>
            <w:r w:rsidR="00F707EB" w:rsidRPr="004329C5">
              <w:rPr>
                <w:rFonts w:ascii="Times New Roman" w:hAnsi="Times New Roman" w:cs="Times New Roman"/>
                <w:lang w:val="en-CA"/>
              </w:rPr>
              <w:t>status</w:t>
            </w:r>
            <w:proofErr w:type="spellEnd"/>
            <w:r w:rsidR="00A3086B">
              <w:rPr>
                <w:rFonts w:ascii="Times New Roman" w:hAnsi="Times New Roman" w:cs="Times New Roman"/>
                <w:lang w:val="en-CA"/>
              </w:rPr>
              <w:t>*</w:t>
            </w:r>
          </w:p>
        </w:tc>
        <w:tc>
          <w:tcPr>
            <w:tcW w:w="4609" w:type="dxa"/>
          </w:tcPr>
          <w:p w14:paraId="45DCC6EA" w14:textId="5B566810" w:rsidR="007D1C44" w:rsidRPr="004329C5" w:rsidRDefault="004329C5" w:rsidP="00466C84">
            <w:pPr>
              <w:pStyle w:val="ListParagraph"/>
              <w:spacing w:line="480" w:lineRule="auto"/>
              <w:ind w:left="0"/>
              <w:rPr>
                <w:rFonts w:ascii="Times New Roman" w:hAnsi="Times New Roman" w:cs="Times New Roman"/>
                <w:lang w:val="en-CA"/>
              </w:rPr>
            </w:pPr>
            <w:r w:rsidRPr="004329C5">
              <w:rPr>
                <w:rFonts w:ascii="Times New Roman" w:hAnsi="Times New Roman" w:cs="Times New Roman"/>
                <w:lang w:val="en-CA"/>
              </w:rPr>
              <w:t>Residential status</w:t>
            </w:r>
          </w:p>
        </w:tc>
        <w:tc>
          <w:tcPr>
            <w:tcW w:w="2117" w:type="dxa"/>
          </w:tcPr>
          <w:p w14:paraId="41C7D121" w14:textId="432E2E5E" w:rsidR="007D1C44" w:rsidRPr="007D1C44" w:rsidRDefault="007D1C44" w:rsidP="00466C84">
            <w:pPr>
              <w:pStyle w:val="ListParagraph"/>
              <w:spacing w:line="480" w:lineRule="auto"/>
              <w:ind w:left="0"/>
              <w:jc w:val="center"/>
              <w:rPr>
                <w:rFonts w:ascii="Times New Roman" w:hAnsi="Times New Roman" w:cs="Times New Roman"/>
                <w:lang w:val="en-CA"/>
              </w:rPr>
            </w:pPr>
          </w:p>
        </w:tc>
      </w:tr>
      <w:tr w:rsidR="00466C84" w:rsidRPr="002C4407" w14:paraId="16EC81D4" w14:textId="77777777" w:rsidTr="00466C84">
        <w:tc>
          <w:tcPr>
            <w:tcW w:w="2939" w:type="dxa"/>
          </w:tcPr>
          <w:p w14:paraId="35A821CF" w14:textId="5F6BA0B0" w:rsidR="007D1C44" w:rsidRDefault="00F707EB"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locality</w:t>
            </w:r>
          </w:p>
        </w:tc>
        <w:tc>
          <w:tcPr>
            <w:tcW w:w="4609" w:type="dxa"/>
          </w:tcPr>
          <w:p w14:paraId="0E25E4E2" w14:textId="23C84C02" w:rsidR="007D1C44" w:rsidRDefault="00C9495D"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Distribution across habitats</w:t>
            </w:r>
            <w:r w:rsidR="00491FAD" w:rsidRPr="00491FAD">
              <w:rPr>
                <w:rFonts w:ascii="Times New Roman" w:hAnsi="Times New Roman" w:cs="Times New Roman"/>
                <w:vertAlign w:val="superscript"/>
                <w:lang w:val="en-CA"/>
              </w:rPr>
              <w:t>‡</w:t>
            </w:r>
          </w:p>
        </w:tc>
        <w:tc>
          <w:tcPr>
            <w:tcW w:w="2117" w:type="dxa"/>
          </w:tcPr>
          <w:p w14:paraId="5ECA6E0B" w14:textId="762BD9A3" w:rsidR="007D1C44" w:rsidRPr="007D1C44" w:rsidRDefault="007D1C44" w:rsidP="00466C84">
            <w:pPr>
              <w:pStyle w:val="ListParagraph"/>
              <w:spacing w:line="480" w:lineRule="auto"/>
              <w:ind w:left="0"/>
              <w:jc w:val="center"/>
              <w:rPr>
                <w:rFonts w:ascii="Times New Roman" w:hAnsi="Times New Roman" w:cs="Times New Roman"/>
                <w:lang w:val="en-CA"/>
              </w:rPr>
            </w:pPr>
          </w:p>
        </w:tc>
      </w:tr>
      <w:tr w:rsidR="00466C84" w:rsidRPr="00F707EB" w14:paraId="4E7EF5A8" w14:textId="77777777" w:rsidTr="00466C84">
        <w:tc>
          <w:tcPr>
            <w:tcW w:w="2939" w:type="dxa"/>
          </w:tcPr>
          <w:p w14:paraId="55103772" w14:textId="6E881ED2" w:rsidR="007D1C44" w:rsidRDefault="00F707EB" w:rsidP="00466C84">
            <w:pPr>
              <w:pStyle w:val="ListParagraph"/>
              <w:tabs>
                <w:tab w:val="left" w:pos="1773"/>
              </w:tabs>
              <w:spacing w:line="480" w:lineRule="auto"/>
              <w:ind w:left="0"/>
              <w:rPr>
                <w:rFonts w:ascii="Times New Roman" w:hAnsi="Times New Roman" w:cs="Times New Roman"/>
                <w:lang w:val="en-CA"/>
              </w:rPr>
            </w:pPr>
            <w:r>
              <w:rPr>
                <w:rFonts w:ascii="Times New Roman" w:hAnsi="Times New Roman" w:cs="Times New Roman"/>
                <w:lang w:val="en-CA"/>
              </w:rPr>
              <w:t>observer</w:t>
            </w:r>
          </w:p>
        </w:tc>
        <w:tc>
          <w:tcPr>
            <w:tcW w:w="4609" w:type="dxa"/>
          </w:tcPr>
          <w:p w14:paraId="6A2C0526" w14:textId="4A4BA411" w:rsidR="007D1C44"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Record observer or source</w:t>
            </w:r>
          </w:p>
        </w:tc>
        <w:tc>
          <w:tcPr>
            <w:tcW w:w="2117" w:type="dxa"/>
          </w:tcPr>
          <w:p w14:paraId="35CE82DC" w14:textId="66FADB9E" w:rsidR="007D1C44" w:rsidRPr="007D1C44" w:rsidRDefault="007D1C44" w:rsidP="00466C84">
            <w:pPr>
              <w:pStyle w:val="ListParagraph"/>
              <w:spacing w:line="480" w:lineRule="auto"/>
              <w:ind w:left="0"/>
              <w:jc w:val="center"/>
              <w:rPr>
                <w:rFonts w:ascii="Times New Roman" w:hAnsi="Times New Roman" w:cs="Times New Roman"/>
                <w:lang w:val="en-CA"/>
              </w:rPr>
            </w:pPr>
          </w:p>
        </w:tc>
      </w:tr>
      <w:tr w:rsidR="00466C84" w:rsidRPr="00F707EB" w14:paraId="088317CF" w14:textId="77777777" w:rsidTr="00466C84">
        <w:tc>
          <w:tcPr>
            <w:tcW w:w="2939" w:type="dxa"/>
          </w:tcPr>
          <w:p w14:paraId="6F9D15D4" w14:textId="2654E90E" w:rsidR="00306FF0" w:rsidRDefault="00F707EB"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decimalLongitude</w:t>
            </w:r>
            <w:proofErr w:type="spellEnd"/>
          </w:p>
        </w:tc>
        <w:tc>
          <w:tcPr>
            <w:tcW w:w="4609" w:type="dxa"/>
          </w:tcPr>
          <w:p w14:paraId="785B617F" w14:textId="6EEA077B" w:rsidR="00306FF0"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Longitude coordinate</w:t>
            </w:r>
          </w:p>
        </w:tc>
        <w:tc>
          <w:tcPr>
            <w:tcW w:w="2117" w:type="dxa"/>
          </w:tcPr>
          <w:p w14:paraId="64B82C29" w14:textId="462E9717" w:rsidR="00306FF0" w:rsidRPr="007D1C44" w:rsidRDefault="00F707EB" w:rsidP="00466C84">
            <w:pPr>
              <w:pStyle w:val="ListParagraph"/>
              <w:spacing w:line="480" w:lineRule="auto"/>
              <w:ind w:left="0"/>
              <w:jc w:val="center"/>
              <w:rPr>
                <w:rFonts w:ascii="Times New Roman" w:hAnsi="Times New Roman" w:cs="Times New Roman"/>
                <w:lang w:val="en-CA"/>
              </w:rPr>
            </w:pPr>
            <w:r>
              <w:rPr>
                <w:rFonts w:ascii="Times New Roman" w:hAnsi="Times New Roman" w:cs="Times New Roman"/>
                <w:lang w:val="en-CA"/>
              </w:rPr>
              <w:t>decimal</w:t>
            </w:r>
          </w:p>
        </w:tc>
      </w:tr>
      <w:tr w:rsidR="00466C84" w:rsidRPr="00F707EB" w14:paraId="1154511E" w14:textId="77777777" w:rsidTr="00466C84">
        <w:tc>
          <w:tcPr>
            <w:tcW w:w="2939" w:type="dxa"/>
          </w:tcPr>
          <w:p w14:paraId="15F344EE" w14:textId="3FE098DB" w:rsidR="00306FF0" w:rsidRDefault="00F707EB" w:rsidP="00466C84">
            <w:pPr>
              <w:pStyle w:val="ListParagraph"/>
              <w:tabs>
                <w:tab w:val="left" w:pos="1773"/>
              </w:tabs>
              <w:spacing w:line="480" w:lineRule="auto"/>
              <w:ind w:left="0"/>
              <w:rPr>
                <w:rFonts w:ascii="Times New Roman" w:hAnsi="Times New Roman" w:cs="Times New Roman"/>
                <w:lang w:val="en-CA"/>
              </w:rPr>
            </w:pPr>
            <w:proofErr w:type="spellStart"/>
            <w:r>
              <w:rPr>
                <w:rFonts w:ascii="Times New Roman" w:hAnsi="Times New Roman" w:cs="Times New Roman"/>
                <w:lang w:val="en-CA"/>
              </w:rPr>
              <w:t>decimalLatitude</w:t>
            </w:r>
            <w:proofErr w:type="spellEnd"/>
          </w:p>
        </w:tc>
        <w:tc>
          <w:tcPr>
            <w:tcW w:w="4609" w:type="dxa"/>
          </w:tcPr>
          <w:p w14:paraId="30A81C5A" w14:textId="720F8DDF" w:rsidR="00306FF0" w:rsidRDefault="00F707EB" w:rsidP="00466C84">
            <w:pPr>
              <w:pStyle w:val="ListParagraph"/>
              <w:spacing w:line="480" w:lineRule="auto"/>
              <w:ind w:left="0"/>
              <w:rPr>
                <w:rFonts w:ascii="Times New Roman" w:hAnsi="Times New Roman" w:cs="Times New Roman"/>
                <w:lang w:val="en-CA"/>
              </w:rPr>
            </w:pPr>
            <w:r>
              <w:rPr>
                <w:rFonts w:ascii="Times New Roman" w:hAnsi="Times New Roman" w:cs="Times New Roman"/>
                <w:lang w:val="en-CA"/>
              </w:rPr>
              <w:t>Latitude coordinate</w:t>
            </w:r>
          </w:p>
        </w:tc>
        <w:tc>
          <w:tcPr>
            <w:tcW w:w="2117" w:type="dxa"/>
          </w:tcPr>
          <w:p w14:paraId="3C5483E2" w14:textId="296B1BF3" w:rsidR="00306FF0" w:rsidRPr="007D1C44" w:rsidRDefault="00F707EB" w:rsidP="00466C84">
            <w:pPr>
              <w:pStyle w:val="ListParagraph"/>
              <w:spacing w:line="480" w:lineRule="auto"/>
              <w:ind w:left="0"/>
              <w:jc w:val="center"/>
              <w:rPr>
                <w:rFonts w:ascii="Times New Roman" w:hAnsi="Times New Roman" w:cs="Times New Roman"/>
                <w:lang w:val="en-CA"/>
              </w:rPr>
            </w:pPr>
            <w:r>
              <w:rPr>
                <w:rFonts w:ascii="Times New Roman" w:hAnsi="Times New Roman" w:cs="Times New Roman"/>
                <w:lang w:val="en-CA"/>
              </w:rPr>
              <w:t>decimal</w:t>
            </w:r>
          </w:p>
        </w:tc>
      </w:tr>
    </w:tbl>
    <w:p w14:paraId="5604A76B" w14:textId="4BF033AE" w:rsidR="00A3086B" w:rsidRPr="00F12121" w:rsidRDefault="00A3086B" w:rsidP="00A3086B">
      <w:pPr>
        <w:rPr>
          <w:ins w:id="1" w:author="Francisco Henao" w:date="2019-07-24T11:47:00Z"/>
          <w:rFonts w:ascii="Times New Roman" w:hAnsi="Times New Roman" w:cs="Times New Roman"/>
          <w:lang w:val="en-CA"/>
        </w:rPr>
      </w:pPr>
      <w:r>
        <w:rPr>
          <w:rFonts w:ascii="Times New Roman" w:hAnsi="Times New Roman" w:cs="Times New Roman"/>
          <w:lang w:val="en-CA"/>
        </w:rPr>
        <w:t>*</w:t>
      </w:r>
      <w:r w:rsidRPr="00A3086B">
        <w:rPr>
          <w:rFonts w:ascii="Times New Roman" w:hAnsi="Times New Roman" w:cs="Times New Roman"/>
          <w:lang w:val="en-CA"/>
        </w:rPr>
        <w:t xml:space="preserve"> </w:t>
      </w:r>
      <w:r w:rsidRPr="00F12121">
        <w:rPr>
          <w:rFonts w:ascii="Times New Roman" w:hAnsi="Times New Roman" w:cs="Times New Roman"/>
          <w:lang w:val="en-CA"/>
        </w:rPr>
        <w:t xml:space="preserve">Residential status describes whether birds are residents or migrants. Residents are those present year-round, palearctic migrants come from the north and stay in Serengeti for the </w:t>
      </w:r>
      <w:r w:rsidRPr="00F12121">
        <w:rPr>
          <w:rFonts w:ascii="Times New Roman" w:hAnsi="Times New Roman" w:cs="Times New Roman"/>
          <w:lang w:val="en-CA"/>
        </w:rPr>
        <w:lastRenderedPageBreak/>
        <w:t>northern winter. Passage migrants also come from the palearctic but move through Serengeti on their way to areas further south for the winter, they are present for a short time. Some birds migrate within Africa, both from South Africa into Serengeti and northern Africa into Serengeti. These are the intra-African migrants and some stay to breed (intra-African breeders) while other come in the non-breeding season (intra-African non-breeders). Some species show more local movements changing in habitat and elevation, usually reducing elevation during the cold dry season, these are the seasonal movers. A few species occur very occasionally as wanders and these are called vagrants.</w:t>
      </w:r>
    </w:p>
    <w:p w14:paraId="0B979641" w14:textId="77777777" w:rsidR="00A3086B" w:rsidRPr="00F12121" w:rsidRDefault="00A3086B" w:rsidP="00A3086B">
      <w:pPr>
        <w:rPr>
          <w:ins w:id="2" w:author="Francisco Henao" w:date="2019-07-24T11:47:00Z"/>
          <w:rFonts w:ascii="Times New Roman" w:hAnsi="Times New Roman" w:cs="Times New Roman"/>
          <w:lang w:val="en-CA"/>
        </w:rPr>
      </w:pPr>
    </w:p>
    <w:p w14:paraId="516C020C" w14:textId="77777777" w:rsidR="00A3086B" w:rsidRPr="00F12121" w:rsidRDefault="00A3086B" w:rsidP="00A3086B">
      <w:pPr>
        <w:rPr>
          <w:rFonts w:ascii="Times New Roman" w:hAnsi="Times New Roman" w:cs="Times New Roman"/>
          <w:lang w:val="en-CA"/>
        </w:rPr>
      </w:pPr>
      <w:r w:rsidRPr="00F12121">
        <w:rPr>
          <w:rFonts w:ascii="Times New Roman" w:hAnsi="Times New Roman" w:cs="Times New Roman"/>
          <w:lang w:val="en-CA"/>
        </w:rPr>
        <w:t>Feeding location provides a general description on where birds find their food.</w:t>
      </w:r>
      <w:r w:rsidRPr="00F12121">
        <w:rPr>
          <w:rFonts w:ascii="Times New Roman" w:eastAsia="Times New Roman" w:hAnsi="Times New Roman" w:cs="Times New Roman"/>
          <w:i/>
          <w:iCs/>
          <w:color w:val="000000" w:themeColor="text1"/>
          <w:lang w:val="en-CA"/>
        </w:rPr>
        <w:t xml:space="preserve"> </w:t>
      </w:r>
      <w:r w:rsidRPr="00F12121">
        <w:rPr>
          <w:rFonts w:ascii="Times New Roman" w:eastAsia="Times New Roman" w:hAnsi="Times New Roman" w:cs="Times New Roman"/>
          <w:color w:val="000000" w:themeColor="text1"/>
          <w:lang w:val="en-CA"/>
        </w:rPr>
        <w:t>So, the category ‘tree’ means that the species would find its food in trees in general, and that entry applies to all observations of species A.</w:t>
      </w:r>
    </w:p>
    <w:p w14:paraId="18B3BBA6" w14:textId="59092571" w:rsidR="009B1B9B" w:rsidRDefault="009B1B9B">
      <w:pPr>
        <w:rPr>
          <w:rFonts w:ascii="Times New Roman" w:hAnsi="Times New Roman" w:cs="Times New Roman"/>
          <w:lang w:val="en-CA"/>
        </w:rPr>
      </w:pPr>
    </w:p>
    <w:p w14:paraId="06834060" w14:textId="7156C210" w:rsidR="0085279B" w:rsidRDefault="00491FAD" w:rsidP="00B10C67">
      <w:pPr>
        <w:spacing w:line="480" w:lineRule="auto"/>
        <w:rPr>
          <w:rFonts w:ascii="Times New Roman" w:hAnsi="Times New Roman" w:cs="Times New Roman"/>
          <w:b/>
          <w:lang w:val="en-CA"/>
        </w:rPr>
      </w:pPr>
      <w:r w:rsidRPr="00491FAD">
        <w:rPr>
          <w:rFonts w:ascii="Times New Roman" w:hAnsi="Times New Roman" w:cs="Times New Roman"/>
          <w:vertAlign w:val="superscript"/>
          <w:lang w:val="en-CA"/>
        </w:rPr>
        <w:t>‡</w:t>
      </w:r>
      <w:r>
        <w:rPr>
          <w:rFonts w:ascii="Times New Roman" w:hAnsi="Times New Roman" w:cs="Times New Roman"/>
          <w:lang w:val="en-CA"/>
        </w:rPr>
        <w:t>Ubiquitous: found everywhere or in all habitats</w:t>
      </w:r>
    </w:p>
    <w:p w14:paraId="3DF0F945" w14:textId="6C411FFE" w:rsidR="00157069" w:rsidRPr="00B10C67" w:rsidRDefault="00105185" w:rsidP="00B10C67">
      <w:pPr>
        <w:spacing w:line="480" w:lineRule="auto"/>
        <w:rPr>
          <w:rFonts w:ascii="Times New Roman" w:hAnsi="Times New Roman" w:cs="Times New Roman"/>
          <w:b/>
          <w:lang w:val="en-CA"/>
        </w:rPr>
      </w:pPr>
      <w:r w:rsidRPr="009659FF">
        <w:rPr>
          <w:rFonts w:ascii="Times New Roman" w:hAnsi="Times New Roman" w:cs="Times New Roman"/>
          <w:b/>
          <w:lang w:val="en-CA"/>
        </w:rPr>
        <w:t xml:space="preserve">CLASS V. </w:t>
      </w:r>
      <w:r>
        <w:rPr>
          <w:rFonts w:ascii="Times New Roman" w:hAnsi="Times New Roman" w:cs="Times New Roman"/>
          <w:b/>
          <w:lang w:val="en-CA"/>
        </w:rPr>
        <w:t xml:space="preserve">SUPPLEMENTAL </w:t>
      </w:r>
      <w:r w:rsidRPr="009659FF">
        <w:rPr>
          <w:rFonts w:ascii="Times New Roman" w:hAnsi="Times New Roman" w:cs="Times New Roman"/>
          <w:b/>
          <w:lang w:val="en-CA"/>
        </w:rPr>
        <w:t>DESCRIPTORS</w:t>
      </w:r>
    </w:p>
    <w:p w14:paraId="0A3DE400" w14:textId="4C985DF4" w:rsidR="00157069" w:rsidRDefault="00157069" w:rsidP="00157069">
      <w:pPr>
        <w:spacing w:line="480" w:lineRule="auto"/>
        <w:rPr>
          <w:rFonts w:ascii="Times New Roman" w:hAnsi="Times New Roman" w:cs="Times New Roman"/>
          <w:b/>
          <w:bCs/>
          <w:lang w:val="en-CA"/>
        </w:rPr>
      </w:pPr>
      <w:r>
        <w:rPr>
          <w:rFonts w:ascii="Times New Roman" w:hAnsi="Times New Roman" w:cs="Times New Roman"/>
          <w:b/>
          <w:bCs/>
          <w:lang w:val="en-CA"/>
        </w:rPr>
        <w:t>B. Quality assurance/ quality control procedures</w:t>
      </w:r>
    </w:p>
    <w:p w14:paraId="47154FE7" w14:textId="12B443DA" w:rsidR="00157069" w:rsidRPr="00157069" w:rsidRDefault="00157069" w:rsidP="00157069">
      <w:pPr>
        <w:spacing w:line="480" w:lineRule="auto"/>
        <w:rPr>
          <w:rFonts w:ascii="Times New Roman" w:hAnsi="Times New Roman" w:cs="Times New Roman"/>
          <w:lang w:val="en-CA"/>
        </w:rPr>
      </w:pPr>
      <w:r w:rsidRPr="00157069">
        <w:rPr>
          <w:rFonts w:ascii="Times New Roman" w:hAnsi="Times New Roman" w:cs="Times New Roman"/>
          <w:bCs/>
          <w:lang w:val="en-CA"/>
        </w:rPr>
        <w:t>Independent datasets were collated matching column tables, accuracy was performed computing summary statistics</w:t>
      </w:r>
      <w:r w:rsidR="00344C18">
        <w:rPr>
          <w:rFonts w:ascii="Times New Roman" w:hAnsi="Times New Roman" w:cs="Times New Roman"/>
          <w:bCs/>
          <w:lang w:val="en-CA"/>
        </w:rPr>
        <w:t xml:space="preserve"> and manual checks</w:t>
      </w:r>
      <w:r w:rsidRPr="00157069">
        <w:rPr>
          <w:rFonts w:ascii="Times New Roman" w:hAnsi="Times New Roman" w:cs="Times New Roman"/>
          <w:bCs/>
          <w:lang w:val="en-CA"/>
        </w:rPr>
        <w:t xml:space="preserve">. </w:t>
      </w:r>
      <w:r w:rsidR="00AB6183">
        <w:rPr>
          <w:rFonts w:ascii="Times New Roman" w:hAnsi="Times New Roman" w:cs="Times New Roman"/>
          <w:bCs/>
          <w:lang w:val="en-CA"/>
        </w:rPr>
        <w:t xml:space="preserve">Taxonomic rank spelling was </w:t>
      </w:r>
      <w:r w:rsidR="00AB6183" w:rsidRPr="00AB6183">
        <w:rPr>
          <w:rFonts w:ascii="Times New Roman" w:hAnsi="Times New Roman" w:cs="Times New Roman"/>
          <w:color w:val="000000" w:themeColor="text1"/>
          <w:lang w:val="en-CA"/>
        </w:rPr>
        <w:t>checked</w:t>
      </w:r>
      <w:r w:rsidR="00AB6183">
        <w:rPr>
          <w:rFonts w:ascii="Times New Roman" w:hAnsi="Times New Roman" w:cs="Times New Roman"/>
          <w:color w:val="000000" w:themeColor="text1"/>
          <w:lang w:val="en-CA"/>
        </w:rPr>
        <w:t xml:space="preserve"> and </w:t>
      </w:r>
      <w:r w:rsidR="00AB6183" w:rsidRPr="00AB6183">
        <w:rPr>
          <w:rFonts w:ascii="Times New Roman" w:hAnsi="Times New Roman" w:cs="Times New Roman"/>
          <w:color w:val="000000" w:themeColor="text1"/>
          <w:lang w:val="en-CA"/>
        </w:rPr>
        <w:t>correct</w:t>
      </w:r>
      <w:r w:rsidR="00AB6183">
        <w:rPr>
          <w:rFonts w:ascii="Times New Roman" w:hAnsi="Times New Roman" w:cs="Times New Roman"/>
          <w:color w:val="000000" w:themeColor="text1"/>
          <w:lang w:val="en-CA"/>
        </w:rPr>
        <w:t>ed</w:t>
      </w:r>
      <w:r w:rsidR="00AB6183" w:rsidRPr="00AB6183">
        <w:rPr>
          <w:rFonts w:ascii="Times New Roman" w:hAnsi="Times New Roman" w:cs="Times New Roman"/>
          <w:color w:val="000000" w:themeColor="text1"/>
          <w:lang w:val="en-CA"/>
        </w:rPr>
        <w:t xml:space="preserve"> </w:t>
      </w:r>
      <w:r w:rsidR="00AB6183">
        <w:rPr>
          <w:rFonts w:ascii="Times New Roman" w:hAnsi="Times New Roman" w:cs="Times New Roman"/>
          <w:color w:val="000000" w:themeColor="text1"/>
          <w:lang w:val="en-CA"/>
        </w:rPr>
        <w:t xml:space="preserve">with NCBI as reference database using </w:t>
      </w:r>
      <w:proofErr w:type="spellStart"/>
      <w:r w:rsidR="00AB6183">
        <w:rPr>
          <w:rFonts w:ascii="Times New Roman" w:hAnsi="Times New Roman" w:cs="Times New Roman"/>
          <w:color w:val="000000" w:themeColor="text1"/>
          <w:lang w:val="en-CA"/>
        </w:rPr>
        <w:t>taxize</w:t>
      </w:r>
      <w:proofErr w:type="spellEnd"/>
      <w:r w:rsidR="00AB6183">
        <w:rPr>
          <w:rFonts w:ascii="Times New Roman" w:hAnsi="Times New Roman" w:cs="Times New Roman"/>
          <w:color w:val="000000" w:themeColor="text1"/>
          <w:lang w:val="en-CA"/>
        </w:rPr>
        <w:t xml:space="preserve"> package functions. </w:t>
      </w:r>
      <w:r w:rsidR="00344C18">
        <w:rPr>
          <w:rFonts w:ascii="Times New Roman" w:hAnsi="Times New Roman" w:cs="Times New Roman"/>
          <w:bCs/>
          <w:lang w:val="en-CA"/>
        </w:rPr>
        <w:t xml:space="preserve">All </w:t>
      </w:r>
      <w:r w:rsidRPr="00157069">
        <w:rPr>
          <w:rFonts w:ascii="Times New Roman" w:hAnsi="Times New Roman" w:cs="Times New Roman"/>
          <w:bCs/>
          <w:lang w:val="en-CA"/>
        </w:rPr>
        <w:t>acronyms and field notes were checked and standardized to reduce redundancy or ambiguity. Most of the original coordinates were in the Arc 1960 system (UTM zone 36 south). They were transformed using the ellipse ‘clrk80’ to decimal longitude - latitude projection with WGS84 datum; coordinates were verified by eye to lie in the study area.</w:t>
      </w:r>
    </w:p>
    <w:p w14:paraId="3AA30A30" w14:textId="163EF6A5" w:rsidR="00157069" w:rsidRDefault="00157069" w:rsidP="00157069">
      <w:pPr>
        <w:pStyle w:val="ListParagraph"/>
        <w:numPr>
          <w:ilvl w:val="0"/>
          <w:numId w:val="4"/>
        </w:numPr>
        <w:spacing w:line="480" w:lineRule="auto"/>
        <w:rPr>
          <w:rFonts w:ascii="Times New Roman" w:hAnsi="Times New Roman" w:cs="Times New Roman"/>
          <w:bCs/>
          <w:lang w:val="en-CA"/>
        </w:rPr>
      </w:pPr>
      <w:r w:rsidRPr="00157069">
        <w:rPr>
          <w:rFonts w:ascii="Times New Roman" w:hAnsi="Times New Roman" w:cs="Times New Roman"/>
          <w:b/>
          <w:bCs/>
          <w:lang w:val="en-CA"/>
        </w:rPr>
        <w:t>Computer programs and data-processing algorithms</w:t>
      </w:r>
    </w:p>
    <w:p w14:paraId="17A71A5A" w14:textId="70F85FA8" w:rsidR="00157069" w:rsidRPr="00157069" w:rsidRDefault="00157069" w:rsidP="00157069">
      <w:pPr>
        <w:spacing w:line="480" w:lineRule="auto"/>
        <w:rPr>
          <w:rFonts w:ascii="Times New Roman" w:hAnsi="Times New Roman" w:cs="Times New Roman"/>
          <w:bCs/>
          <w:lang w:val="en-CA"/>
        </w:rPr>
      </w:pPr>
      <w:r w:rsidRPr="00157069">
        <w:rPr>
          <w:rFonts w:ascii="Times New Roman" w:hAnsi="Times New Roman" w:cs="Times New Roman"/>
          <w:bCs/>
          <w:lang w:val="en-CA"/>
        </w:rPr>
        <w:t>This procedure was performed in</w:t>
      </w:r>
      <w:r>
        <w:rPr>
          <w:rFonts w:ascii="Times New Roman" w:hAnsi="Times New Roman" w:cs="Times New Roman"/>
          <w:bCs/>
          <w:lang w:val="en-CA"/>
        </w:rPr>
        <w:t xml:space="preserve"> </w:t>
      </w:r>
      <w:r w:rsidRPr="00157069">
        <w:rPr>
          <w:rFonts w:ascii="Times New Roman" w:hAnsi="Times New Roman" w:cs="Times New Roman"/>
          <w:bCs/>
          <w:lang w:val="en-CA"/>
        </w:rPr>
        <w:t xml:space="preserve">R </w:t>
      </w:r>
      <w:r w:rsidRPr="00157069">
        <w:rPr>
          <w:rFonts w:ascii="Times New Roman" w:hAnsi="Times New Roman" w:cs="Times New Roman"/>
          <w:bCs/>
          <w:lang w:val="en-CA"/>
        </w:rPr>
        <w:fldChar w:fldCharType="begin"/>
      </w:r>
      <w:r w:rsidRPr="00157069">
        <w:rPr>
          <w:rFonts w:ascii="Times New Roman" w:hAnsi="Times New Roman" w:cs="Times New Roman"/>
          <w:bCs/>
          <w:lang w:val="en-CA"/>
        </w:rPr>
        <w:instrText xml:space="preserve"> ADDIN ZOTERO_ITEM CSL_CITATION {"citationID":"II4akRIn","properties":{"formattedCitation":"(R Core Team 2017)","plainCitation":"(R Core Team 2017)","noteIndex":0},"citationItems":[{"id":536,"uris":["http://zotero.org/users/local/iSfACgb0/items/HXM2EVPA"],"uri":["http://zotero.org/users/local/iSfACgb0/items/HXM2EVPA"],"itemData":{"id":536,"type":"book","title":"R: A language and environment for statistical computing","publisher":"R Foundation for Statistical Computing","publisher-place":"Vienna, Austria","event-place":"Vienna, Austria","URL":"www.R-project.org","ISBN":"3-900051- 07-0,","author":[{"family":"R Core Team","given":""}],"issued":{"date-parts":[["2017"]]}}}],"schema":"https://github.com/citation-style-language/schema/raw/master/csl-citation.json"} </w:instrText>
      </w:r>
      <w:r w:rsidRPr="00157069">
        <w:rPr>
          <w:rFonts w:ascii="Times New Roman" w:hAnsi="Times New Roman" w:cs="Times New Roman"/>
          <w:bCs/>
          <w:lang w:val="en-CA"/>
        </w:rPr>
        <w:fldChar w:fldCharType="separate"/>
      </w:r>
      <w:r w:rsidRPr="00157069">
        <w:rPr>
          <w:rFonts w:ascii="Times New Roman" w:hAnsi="Times New Roman" w:cs="Times New Roman"/>
          <w:bCs/>
          <w:noProof/>
          <w:lang w:val="en-CA"/>
        </w:rPr>
        <w:t>(R Core Team 2017)</w:t>
      </w:r>
      <w:r w:rsidRPr="00157069">
        <w:rPr>
          <w:rFonts w:ascii="Times New Roman" w:hAnsi="Times New Roman" w:cs="Times New Roman"/>
          <w:bCs/>
          <w:lang w:val="en-CA"/>
        </w:rPr>
        <w:fldChar w:fldCharType="end"/>
      </w:r>
      <w:r w:rsidRPr="00157069">
        <w:rPr>
          <w:rFonts w:ascii="Times New Roman" w:hAnsi="Times New Roman" w:cs="Times New Roman"/>
          <w:bCs/>
          <w:lang w:val="en-CA"/>
        </w:rPr>
        <w:t xml:space="preserve"> using </w:t>
      </w:r>
      <w:proofErr w:type="spellStart"/>
      <w:r w:rsidRPr="00157069">
        <w:rPr>
          <w:rFonts w:ascii="Times New Roman" w:hAnsi="Times New Roman" w:cs="Times New Roman"/>
          <w:bCs/>
          <w:lang w:val="en-CA"/>
        </w:rPr>
        <w:t>dplyr</w:t>
      </w:r>
      <w:proofErr w:type="spellEnd"/>
      <w:r w:rsidRPr="00157069">
        <w:rPr>
          <w:rFonts w:ascii="Times New Roman" w:hAnsi="Times New Roman" w:cs="Times New Roman"/>
          <w:bCs/>
          <w:lang w:val="en-CA"/>
        </w:rPr>
        <w:t xml:space="preserve"> </w:t>
      </w:r>
      <w:r w:rsidRPr="00157069">
        <w:rPr>
          <w:rFonts w:ascii="Times New Roman" w:hAnsi="Times New Roman" w:cs="Times New Roman"/>
          <w:bCs/>
          <w:lang w:val="en-CA"/>
        </w:rPr>
        <w:fldChar w:fldCharType="begin"/>
      </w:r>
      <w:r w:rsidRPr="00157069">
        <w:rPr>
          <w:rFonts w:ascii="Times New Roman" w:hAnsi="Times New Roman" w:cs="Times New Roman"/>
          <w:bCs/>
          <w:lang w:val="en-CA"/>
        </w:rPr>
        <w:fldChar w:fldCharType="separate"/>
      </w:r>
      <w:r w:rsidRPr="00157069">
        <w:rPr>
          <w:rFonts w:ascii="Times New Roman" w:hAnsi="Times New Roman" w:cs="Times New Roman"/>
          <w:bCs/>
          <w:noProof/>
          <w:lang w:val="en-CA"/>
        </w:rPr>
        <w:t>(Wickham et al. 2015)</w:t>
      </w:r>
      <w:r w:rsidRPr="00157069">
        <w:rPr>
          <w:rFonts w:ascii="Times New Roman" w:hAnsi="Times New Roman" w:cs="Times New Roman"/>
          <w:bCs/>
          <w:lang w:val="en-CA"/>
        </w:rPr>
        <w:fldChar w:fldCharType="end"/>
      </w:r>
      <w:r w:rsidRPr="00157069">
        <w:rPr>
          <w:rFonts w:ascii="Times New Roman" w:hAnsi="Times New Roman" w:cs="Times New Roman"/>
          <w:bCs/>
          <w:lang w:val="en-CA"/>
        </w:rPr>
        <w:t xml:space="preserve">, </w:t>
      </w:r>
      <w:proofErr w:type="spellStart"/>
      <w:r w:rsidRPr="00157069">
        <w:rPr>
          <w:rFonts w:ascii="Times New Roman" w:hAnsi="Times New Roman" w:cs="Times New Roman"/>
          <w:bCs/>
          <w:lang w:val="en-CA"/>
        </w:rPr>
        <w:t>tibble</w:t>
      </w:r>
      <w:proofErr w:type="spellEnd"/>
      <w:r w:rsidRPr="00157069">
        <w:rPr>
          <w:rFonts w:ascii="Times New Roman" w:hAnsi="Times New Roman" w:cs="Times New Roman"/>
          <w:bCs/>
          <w:lang w:val="en-CA"/>
        </w:rPr>
        <w:t xml:space="preserve"> </w:t>
      </w:r>
      <w:r w:rsidRPr="00157069">
        <w:rPr>
          <w:rFonts w:ascii="Times New Roman" w:hAnsi="Times New Roman" w:cs="Times New Roman"/>
          <w:bCs/>
          <w:lang w:val="en-CA"/>
        </w:rPr>
        <w:fldChar w:fldCharType="begin"/>
      </w:r>
      <w:r w:rsidRPr="00157069">
        <w:rPr>
          <w:rFonts w:ascii="Times New Roman" w:hAnsi="Times New Roman" w:cs="Times New Roman"/>
          <w:bCs/>
          <w:lang w:val="en-CA"/>
        </w:rPr>
        <w:instrText xml:space="preserve"> ADDIN ZOTERO_ITEM CSL_CITATION {"citationID":"nR8KoD8g","properties":{"formattedCitation":"(M\\uc0\\u252{}ller and Wickham 2017)","plainCitation":"(Müller and Wickham 2017)","noteIndex":0},"citationItems":[{"id":5901,"uris":["http://zotero.org/users/local/iSfACgb0/items/CVCDZVWF"],"uri":["http://zotero.org/users/local/iSfACgb0/items/CVCDZVWF"],"itemData":{"id":5901,"type":"article-journal","title":"tibble: Simple Data Frames","container-title":"R package version","volume":"1","issue":"4","journalAbbreviation":"R package version","author":[{"family":"Müller","given":"Kirill"},{"family":"Wickham","given":"Hadley"}],"issued":{"date-parts":[["2017"]]}}}],"schema":"https://github.com/citation-style-language/schema/raw/master/csl-citation.json"} </w:instrText>
      </w:r>
      <w:r w:rsidRPr="00157069">
        <w:rPr>
          <w:rFonts w:ascii="Times New Roman" w:hAnsi="Times New Roman" w:cs="Times New Roman"/>
          <w:bCs/>
          <w:lang w:val="en-CA"/>
        </w:rPr>
        <w:fldChar w:fldCharType="separate"/>
      </w:r>
      <w:r w:rsidRPr="00157069">
        <w:rPr>
          <w:rFonts w:ascii="Times New Roman" w:hAnsi="Times New Roman" w:cs="Times New Roman"/>
          <w:lang w:val="en-US"/>
        </w:rPr>
        <w:t>(Müller and Wickham 2017)</w:t>
      </w:r>
      <w:r w:rsidRPr="00157069">
        <w:rPr>
          <w:rFonts w:ascii="Times New Roman" w:hAnsi="Times New Roman" w:cs="Times New Roman"/>
          <w:bCs/>
          <w:lang w:val="en-CA"/>
        </w:rPr>
        <w:fldChar w:fldCharType="end"/>
      </w:r>
      <w:r w:rsidRPr="00157069">
        <w:rPr>
          <w:rFonts w:ascii="Times New Roman" w:hAnsi="Times New Roman" w:cs="Times New Roman"/>
          <w:bCs/>
          <w:lang w:val="en-CA"/>
        </w:rPr>
        <w:t>,</w:t>
      </w:r>
      <w:r w:rsidR="00AB6183">
        <w:rPr>
          <w:rFonts w:ascii="Times New Roman" w:hAnsi="Times New Roman" w:cs="Times New Roman"/>
          <w:bCs/>
          <w:lang w:val="en-CA"/>
        </w:rPr>
        <w:t xml:space="preserve"> ggplot2 (</w:t>
      </w:r>
      <w:r w:rsidR="002B5058" w:rsidRPr="002B5058">
        <w:rPr>
          <w:rFonts w:ascii="Times New Roman" w:hAnsi="Times New Roman" w:cs="Times New Roman"/>
          <w:bCs/>
          <w:lang w:val="en-CA"/>
        </w:rPr>
        <w:t>Wickham</w:t>
      </w:r>
      <w:r w:rsidR="002B5058">
        <w:rPr>
          <w:rFonts w:ascii="Times New Roman" w:hAnsi="Times New Roman" w:cs="Times New Roman"/>
          <w:bCs/>
          <w:lang w:val="en-CA"/>
        </w:rPr>
        <w:t xml:space="preserve"> 2016</w:t>
      </w:r>
      <w:r w:rsidR="00AB6183">
        <w:rPr>
          <w:rFonts w:ascii="Times New Roman" w:hAnsi="Times New Roman" w:cs="Times New Roman"/>
          <w:bCs/>
          <w:lang w:val="en-CA"/>
        </w:rPr>
        <w:t xml:space="preserve">), </w:t>
      </w:r>
      <w:proofErr w:type="spellStart"/>
      <w:r w:rsidR="00AB6183">
        <w:rPr>
          <w:rFonts w:ascii="Times New Roman" w:hAnsi="Times New Roman" w:cs="Times New Roman"/>
          <w:bCs/>
          <w:lang w:val="en-CA"/>
        </w:rPr>
        <w:t>ggmap</w:t>
      </w:r>
      <w:proofErr w:type="spellEnd"/>
      <w:r w:rsidR="00AB6183">
        <w:rPr>
          <w:rFonts w:ascii="Times New Roman" w:hAnsi="Times New Roman" w:cs="Times New Roman"/>
          <w:bCs/>
          <w:lang w:val="en-CA"/>
        </w:rPr>
        <w:t>(</w:t>
      </w:r>
      <w:proofErr w:type="spellStart"/>
      <w:r w:rsidR="002B5058" w:rsidRPr="002B5058">
        <w:rPr>
          <w:rFonts w:ascii="Times New Roman" w:hAnsi="Times New Roman" w:cs="Times New Roman"/>
          <w:bCs/>
          <w:lang w:val="en-CA"/>
        </w:rPr>
        <w:t>Kahle</w:t>
      </w:r>
      <w:proofErr w:type="spellEnd"/>
      <w:r w:rsidR="002B5058" w:rsidRPr="002B5058">
        <w:rPr>
          <w:rFonts w:ascii="Times New Roman" w:hAnsi="Times New Roman" w:cs="Times New Roman"/>
          <w:bCs/>
          <w:lang w:val="en-CA"/>
        </w:rPr>
        <w:t xml:space="preserve"> and Wickham</w:t>
      </w:r>
      <w:r w:rsidR="002B5058">
        <w:rPr>
          <w:rFonts w:ascii="Times New Roman" w:hAnsi="Times New Roman" w:cs="Times New Roman"/>
          <w:bCs/>
          <w:lang w:val="en-CA"/>
        </w:rPr>
        <w:t xml:space="preserve"> 2013</w:t>
      </w:r>
      <w:r w:rsidR="00AB6183">
        <w:rPr>
          <w:rFonts w:ascii="Times New Roman" w:hAnsi="Times New Roman" w:cs="Times New Roman"/>
          <w:bCs/>
          <w:lang w:val="en-CA"/>
        </w:rPr>
        <w:t>),</w:t>
      </w:r>
      <w:r w:rsidRPr="00157069">
        <w:rPr>
          <w:rFonts w:ascii="Times New Roman" w:hAnsi="Times New Roman" w:cs="Times New Roman"/>
          <w:bCs/>
          <w:lang w:val="en-CA"/>
        </w:rPr>
        <w:t xml:space="preserve"> </w:t>
      </w:r>
      <w:proofErr w:type="spellStart"/>
      <w:r w:rsidRPr="00157069">
        <w:rPr>
          <w:rFonts w:ascii="Times New Roman" w:hAnsi="Times New Roman" w:cs="Times New Roman"/>
          <w:bCs/>
          <w:lang w:val="en-CA"/>
        </w:rPr>
        <w:t>rgdal</w:t>
      </w:r>
      <w:proofErr w:type="spellEnd"/>
      <w:r w:rsidRPr="00157069">
        <w:rPr>
          <w:rFonts w:ascii="Times New Roman" w:hAnsi="Times New Roman" w:cs="Times New Roman"/>
          <w:bCs/>
          <w:lang w:val="en-CA"/>
        </w:rPr>
        <w:t xml:space="preserve"> </w:t>
      </w:r>
      <w:r w:rsidRPr="00157069">
        <w:rPr>
          <w:rFonts w:ascii="Times New Roman" w:hAnsi="Times New Roman" w:cs="Times New Roman"/>
          <w:bCs/>
          <w:lang w:val="en-CA"/>
        </w:rPr>
        <w:fldChar w:fldCharType="begin"/>
      </w:r>
      <w:r w:rsidRPr="00157069">
        <w:rPr>
          <w:rFonts w:ascii="Times New Roman" w:hAnsi="Times New Roman" w:cs="Times New Roman"/>
          <w:bCs/>
          <w:lang w:val="en-CA"/>
        </w:rPr>
        <w:instrText xml:space="preserve"> ADDIN ZOTERO_ITEM CSL_CITATION {"citationID":"uStK4wCl","properties":{"formattedCitation":"(Bivand et al. 2018)","plainCitation":"(Bivand et al. 2018)","noteIndex":0},"citationItems":[{"id":5899,"uris":["http://zotero.org/users/local/iSfACgb0/items/XNV3QCPC"],"uri":["http://zotero.org/users/local/iSfACgb0/items/XNV3QCPC"],"itemData":{"id":5899,"type":"article-journal","title":"Package ‘rgdal’","author":[{"family":"Bivand","given":"Roger"},{"family":"Keitt","given":"Tim"},{"family":"Rowlingson","given":"Barry"},{"family":"Pebesma","given":"Edzer"},{"family":"Sumner","given":"Michael"},{"family":"Hijmans","given":"Robert"},{"family":"Rouault","given":"Even"},{"family":"Bivand","given":"Maintainer Roger"}],"issued":{"date-parts":[["2018"]]}}}],"schema":"https://github.com/citation-style-language/schema/raw/master/csl-citation.json"} </w:instrText>
      </w:r>
      <w:r w:rsidRPr="00157069">
        <w:rPr>
          <w:rFonts w:ascii="Times New Roman" w:hAnsi="Times New Roman" w:cs="Times New Roman"/>
          <w:bCs/>
          <w:lang w:val="en-CA"/>
        </w:rPr>
        <w:fldChar w:fldCharType="separate"/>
      </w:r>
      <w:r w:rsidRPr="00157069">
        <w:rPr>
          <w:rFonts w:ascii="Times New Roman" w:hAnsi="Times New Roman" w:cs="Times New Roman"/>
          <w:bCs/>
          <w:noProof/>
          <w:lang w:val="en-CA"/>
        </w:rPr>
        <w:t>(Bivand et al. 2018)</w:t>
      </w:r>
      <w:r w:rsidRPr="00157069">
        <w:rPr>
          <w:rFonts w:ascii="Times New Roman" w:hAnsi="Times New Roman" w:cs="Times New Roman"/>
          <w:bCs/>
          <w:lang w:val="en-CA"/>
        </w:rPr>
        <w:fldChar w:fldCharType="end"/>
      </w:r>
      <w:r w:rsidRPr="00157069">
        <w:rPr>
          <w:rFonts w:ascii="Times New Roman" w:hAnsi="Times New Roman" w:cs="Times New Roman"/>
          <w:bCs/>
          <w:lang w:val="en-CA"/>
        </w:rPr>
        <w:t xml:space="preserve"> and </w:t>
      </w:r>
      <w:proofErr w:type="spellStart"/>
      <w:r w:rsidRPr="00157069">
        <w:rPr>
          <w:rFonts w:ascii="Times New Roman" w:hAnsi="Times New Roman" w:cs="Times New Roman"/>
          <w:bCs/>
          <w:lang w:val="en-CA"/>
        </w:rPr>
        <w:t>rworldmap</w:t>
      </w:r>
      <w:proofErr w:type="spellEnd"/>
      <w:r w:rsidRPr="00157069">
        <w:rPr>
          <w:rFonts w:ascii="Times New Roman" w:hAnsi="Times New Roman" w:cs="Times New Roman"/>
          <w:bCs/>
          <w:lang w:val="en-CA"/>
        </w:rPr>
        <w:t xml:space="preserve"> </w:t>
      </w:r>
      <w:r w:rsidRPr="00157069">
        <w:rPr>
          <w:rFonts w:ascii="Times New Roman" w:hAnsi="Times New Roman" w:cs="Times New Roman"/>
          <w:bCs/>
          <w:lang w:val="en-CA"/>
        </w:rPr>
        <w:fldChar w:fldCharType="begin"/>
      </w:r>
      <w:r w:rsidRPr="00157069">
        <w:rPr>
          <w:rFonts w:ascii="Times New Roman" w:hAnsi="Times New Roman" w:cs="Times New Roman"/>
          <w:bCs/>
          <w:lang w:val="en-CA"/>
        </w:rPr>
        <w:instrText xml:space="preserve"> ADDIN ZOTERO_ITEM CSL_CITATION {"citationID":"qMJXYzPT","properties":{"formattedCitation":"(South 2011)","plainCitation":"(South 2011)","noteIndex":0},"citationItems":[{"id":5898,"uris":["http://zotero.org/users/local/iSfACgb0/items/CQGP7RWD"],"uri":["http://zotero.org/users/local/iSfACgb0/items/CQGP7RWD"],"itemData":{"id":5898,"type":"article-journal","title":"rworldmap: A New R package for Mapping Global Data.","container-title":"R Journal","volume":"3","issue":"1","ISSN":"2073-4859","journalAbbreviation":"R Journal","author":[{"family":"South","given":"Andy"}],"issued":{"date-parts":[["2011"]]}}}],"schema":"https://github.com/citation-style-language/schema/raw/master/csl-citation.json"} </w:instrText>
      </w:r>
      <w:r w:rsidRPr="00157069">
        <w:rPr>
          <w:rFonts w:ascii="Times New Roman" w:hAnsi="Times New Roman" w:cs="Times New Roman"/>
          <w:bCs/>
          <w:lang w:val="en-CA"/>
        </w:rPr>
        <w:fldChar w:fldCharType="separate"/>
      </w:r>
      <w:r w:rsidRPr="00157069">
        <w:rPr>
          <w:rFonts w:ascii="Times New Roman" w:hAnsi="Times New Roman" w:cs="Times New Roman"/>
          <w:bCs/>
          <w:noProof/>
          <w:lang w:val="en-CA"/>
        </w:rPr>
        <w:t>(South 2011)</w:t>
      </w:r>
      <w:r w:rsidRPr="00157069">
        <w:rPr>
          <w:rFonts w:ascii="Times New Roman" w:hAnsi="Times New Roman" w:cs="Times New Roman"/>
          <w:bCs/>
          <w:lang w:val="en-CA"/>
        </w:rPr>
        <w:fldChar w:fldCharType="end"/>
      </w:r>
      <w:r w:rsidRPr="00157069">
        <w:rPr>
          <w:rFonts w:ascii="Times New Roman" w:hAnsi="Times New Roman" w:cs="Times New Roman"/>
          <w:bCs/>
          <w:lang w:val="en-CA"/>
        </w:rPr>
        <w:t xml:space="preserve"> packages.</w:t>
      </w:r>
    </w:p>
    <w:p w14:paraId="644DC818" w14:textId="77777777" w:rsidR="00157069" w:rsidRPr="00157069" w:rsidRDefault="00157069" w:rsidP="00157069">
      <w:pPr>
        <w:rPr>
          <w:rFonts w:ascii="Times New Roman" w:hAnsi="Times New Roman" w:cs="Times New Roman"/>
          <w:lang w:val="en-CA"/>
        </w:rPr>
      </w:pPr>
    </w:p>
    <w:p w14:paraId="03569E58" w14:textId="75D86924" w:rsidR="006E7307" w:rsidRDefault="006E7307" w:rsidP="006E7307">
      <w:pPr>
        <w:rPr>
          <w:rFonts w:ascii="Times New Roman" w:hAnsi="Times New Roman" w:cs="Times New Roman"/>
          <w:b/>
          <w:lang w:val="en-CA"/>
        </w:rPr>
      </w:pPr>
      <w:r w:rsidRPr="009659FF">
        <w:rPr>
          <w:rFonts w:ascii="Times New Roman" w:hAnsi="Times New Roman" w:cs="Times New Roman"/>
          <w:b/>
          <w:lang w:val="en-CA"/>
        </w:rPr>
        <w:t>Acknowledgments</w:t>
      </w:r>
      <w:r w:rsidR="00430070" w:rsidRPr="009659FF">
        <w:rPr>
          <w:rFonts w:ascii="Times New Roman" w:hAnsi="Times New Roman" w:cs="Times New Roman"/>
          <w:b/>
          <w:lang w:val="en-CA"/>
        </w:rPr>
        <w:t>:</w:t>
      </w:r>
    </w:p>
    <w:p w14:paraId="3EBB1D88" w14:textId="5BFE2C31" w:rsidR="000A2F2A" w:rsidRPr="0096453F" w:rsidRDefault="00692287" w:rsidP="00F84E80">
      <w:pPr>
        <w:spacing w:line="480" w:lineRule="auto"/>
        <w:rPr>
          <w:rFonts w:ascii="Times New Roman" w:hAnsi="Times New Roman" w:cs="Times New Roman"/>
          <w:lang w:val="en-CA"/>
        </w:rPr>
      </w:pPr>
      <w:r>
        <w:rPr>
          <w:rFonts w:ascii="Times New Roman" w:hAnsi="Times New Roman" w:cs="Times New Roman"/>
          <w:lang w:val="en-CA"/>
        </w:rPr>
        <w:lastRenderedPageBreak/>
        <w:t>We appreciate the guidance of</w:t>
      </w:r>
      <w:r w:rsidRPr="0096453F">
        <w:rPr>
          <w:rFonts w:ascii="Times New Roman" w:hAnsi="Times New Roman" w:cs="Times New Roman"/>
          <w:lang w:val="en-CA"/>
        </w:rPr>
        <w:t xml:space="preserve"> </w:t>
      </w:r>
      <w:r w:rsidR="0096453F" w:rsidRPr="0096453F">
        <w:rPr>
          <w:rFonts w:ascii="Times New Roman" w:hAnsi="Times New Roman" w:cs="Times New Roman"/>
          <w:lang w:val="en-CA"/>
        </w:rPr>
        <w:t>Diane Srivastava and Matt Pennell</w:t>
      </w:r>
      <w:r w:rsidR="0062501A">
        <w:rPr>
          <w:rFonts w:ascii="Times New Roman" w:hAnsi="Times New Roman" w:cs="Times New Roman"/>
          <w:lang w:val="en-CA"/>
        </w:rPr>
        <w:t xml:space="preserve"> for their suggestions</w:t>
      </w:r>
      <w:r>
        <w:rPr>
          <w:rFonts w:ascii="Times New Roman" w:hAnsi="Times New Roman" w:cs="Times New Roman"/>
          <w:lang w:val="en-CA"/>
        </w:rPr>
        <w:t xml:space="preserve"> </w:t>
      </w:r>
      <w:r w:rsidR="0062501A">
        <w:rPr>
          <w:rFonts w:ascii="Times New Roman" w:hAnsi="Times New Roman" w:cs="Times New Roman"/>
          <w:lang w:val="en-CA"/>
        </w:rPr>
        <w:t xml:space="preserve">with data management and </w:t>
      </w:r>
      <w:r w:rsidR="00CF4DE0">
        <w:rPr>
          <w:rFonts w:ascii="Times New Roman" w:hAnsi="Times New Roman" w:cs="Times New Roman"/>
          <w:lang w:val="en-CA"/>
        </w:rPr>
        <w:t xml:space="preserve">comments with the </w:t>
      </w:r>
      <w:r w:rsidR="0062501A">
        <w:rPr>
          <w:rFonts w:ascii="Times New Roman" w:hAnsi="Times New Roman" w:cs="Times New Roman"/>
          <w:lang w:val="en-CA"/>
        </w:rPr>
        <w:t>manuscript.</w:t>
      </w:r>
      <w:r w:rsidR="00605D57">
        <w:rPr>
          <w:rFonts w:ascii="Times New Roman" w:hAnsi="Times New Roman" w:cs="Times New Roman"/>
          <w:lang w:val="en-CA"/>
        </w:rPr>
        <w:t xml:space="preserve"> </w:t>
      </w:r>
      <w:r w:rsidR="00D70E23">
        <w:rPr>
          <w:rFonts w:ascii="Times New Roman" w:hAnsi="Times New Roman" w:cs="Times New Roman"/>
          <w:lang w:val="en-CA"/>
        </w:rPr>
        <w:t>Also, we are grateful to t</w:t>
      </w:r>
      <w:r w:rsidR="00605D57">
        <w:rPr>
          <w:rFonts w:ascii="Times New Roman" w:hAnsi="Times New Roman" w:cs="Times New Roman"/>
          <w:lang w:val="en-CA"/>
        </w:rPr>
        <w:t xml:space="preserve">wo anonymous reviewers </w:t>
      </w:r>
      <w:r w:rsidR="00D70E23">
        <w:rPr>
          <w:rFonts w:ascii="Times New Roman" w:hAnsi="Times New Roman" w:cs="Times New Roman"/>
          <w:lang w:val="en-CA"/>
        </w:rPr>
        <w:t xml:space="preserve">for </w:t>
      </w:r>
      <w:r w:rsidR="00605D57">
        <w:rPr>
          <w:rFonts w:ascii="Times New Roman" w:hAnsi="Times New Roman" w:cs="Times New Roman"/>
          <w:lang w:val="en-CA"/>
        </w:rPr>
        <w:t>their comments and suggestions.</w:t>
      </w:r>
    </w:p>
    <w:p w14:paraId="2D05427A" w14:textId="5F3D1E1B" w:rsidR="006E7307" w:rsidRDefault="0096453F" w:rsidP="00F84E80">
      <w:pPr>
        <w:spacing w:line="480" w:lineRule="auto"/>
        <w:rPr>
          <w:rFonts w:ascii="Times New Roman" w:hAnsi="Times New Roman" w:cs="Times New Roman"/>
          <w:lang w:val="en-CA"/>
        </w:rPr>
      </w:pPr>
      <w:r>
        <w:rPr>
          <w:rFonts w:ascii="Times New Roman" w:hAnsi="Times New Roman" w:cs="Times New Roman"/>
          <w:lang w:val="en-CA"/>
        </w:rPr>
        <w:t xml:space="preserve">This dataset was compiled under the </w:t>
      </w:r>
      <w:r w:rsidR="00692287">
        <w:rPr>
          <w:rFonts w:ascii="Times New Roman" w:hAnsi="Times New Roman" w:cs="Times New Roman"/>
          <w:lang w:val="en-CA"/>
        </w:rPr>
        <w:t xml:space="preserve">Living Data Program, an initiative of the Canadian Institute of Ecology and Evolution (CIEE). We acknowledge support for publication costs from a </w:t>
      </w:r>
      <w:r>
        <w:rPr>
          <w:rFonts w:ascii="Times New Roman" w:hAnsi="Times New Roman" w:cs="Times New Roman"/>
          <w:lang w:val="en-CA"/>
        </w:rPr>
        <w:t>C</w:t>
      </w:r>
      <w:r w:rsidR="00BE59FA">
        <w:rPr>
          <w:rFonts w:ascii="Times New Roman" w:hAnsi="Times New Roman" w:cs="Times New Roman"/>
          <w:lang w:val="en-CA"/>
        </w:rPr>
        <w:t>luster</w:t>
      </w:r>
      <w:r>
        <w:rPr>
          <w:rFonts w:ascii="Times New Roman" w:hAnsi="Times New Roman" w:cs="Times New Roman"/>
          <w:lang w:val="en-CA"/>
        </w:rPr>
        <w:t xml:space="preserve"> Grant</w:t>
      </w:r>
      <w:r w:rsidR="00692287">
        <w:rPr>
          <w:rFonts w:ascii="Times New Roman" w:hAnsi="Times New Roman" w:cs="Times New Roman"/>
          <w:lang w:val="en-CA"/>
        </w:rPr>
        <w:t xml:space="preserve"> to the Biodiversity Research Centre from the University of British Columbia, VP Research</w:t>
      </w:r>
      <w:r>
        <w:rPr>
          <w:rFonts w:ascii="Times New Roman" w:hAnsi="Times New Roman" w:cs="Times New Roman"/>
          <w:lang w:val="en-CA"/>
        </w:rPr>
        <w:t>.</w:t>
      </w:r>
    </w:p>
    <w:p w14:paraId="1E14F7E1" w14:textId="4B3D29FC" w:rsidR="0096453F" w:rsidRDefault="0096453F" w:rsidP="006E7307">
      <w:pPr>
        <w:rPr>
          <w:rFonts w:ascii="Times New Roman" w:hAnsi="Times New Roman" w:cs="Times New Roman"/>
          <w:lang w:val="en-CA"/>
        </w:rPr>
      </w:pPr>
    </w:p>
    <w:p w14:paraId="04808A1C" w14:textId="516B8D33" w:rsidR="00C1283D" w:rsidRDefault="00C1283D" w:rsidP="006E7307">
      <w:pPr>
        <w:rPr>
          <w:rFonts w:ascii="Times New Roman" w:hAnsi="Times New Roman" w:cs="Times New Roman"/>
          <w:lang w:val="en-CA"/>
        </w:rPr>
      </w:pPr>
    </w:p>
    <w:p w14:paraId="2614BBF0" w14:textId="5266B6E8" w:rsidR="00C1283D" w:rsidRDefault="00C1283D" w:rsidP="006E7307">
      <w:pPr>
        <w:rPr>
          <w:rFonts w:ascii="Times New Roman" w:hAnsi="Times New Roman" w:cs="Times New Roman"/>
          <w:lang w:val="en-CA"/>
        </w:rPr>
      </w:pPr>
    </w:p>
    <w:p w14:paraId="4983BA2C" w14:textId="46E775E3" w:rsidR="00C1283D" w:rsidRDefault="00C1283D" w:rsidP="006E7307">
      <w:pPr>
        <w:rPr>
          <w:rFonts w:ascii="Times New Roman" w:hAnsi="Times New Roman" w:cs="Times New Roman"/>
          <w:lang w:val="en-CA"/>
        </w:rPr>
      </w:pPr>
    </w:p>
    <w:p w14:paraId="38A258B6" w14:textId="5FDDFD35" w:rsidR="00C1283D" w:rsidRDefault="00C1283D" w:rsidP="006E7307">
      <w:pPr>
        <w:rPr>
          <w:rFonts w:ascii="Times New Roman" w:hAnsi="Times New Roman" w:cs="Times New Roman"/>
          <w:lang w:val="en-CA"/>
        </w:rPr>
      </w:pPr>
    </w:p>
    <w:p w14:paraId="6247BE95" w14:textId="52DA1D4B" w:rsidR="00C1283D" w:rsidRDefault="00C1283D" w:rsidP="006E7307">
      <w:pPr>
        <w:rPr>
          <w:rFonts w:ascii="Times New Roman" w:hAnsi="Times New Roman" w:cs="Times New Roman"/>
          <w:lang w:val="en-CA"/>
        </w:rPr>
      </w:pPr>
    </w:p>
    <w:p w14:paraId="14A2A75B" w14:textId="5EB5A99F" w:rsidR="00C1283D" w:rsidRDefault="00C1283D" w:rsidP="006E7307">
      <w:pPr>
        <w:rPr>
          <w:rFonts w:ascii="Times New Roman" w:hAnsi="Times New Roman" w:cs="Times New Roman"/>
          <w:lang w:val="en-CA"/>
        </w:rPr>
      </w:pPr>
    </w:p>
    <w:p w14:paraId="7A392BC6" w14:textId="6FE12D15" w:rsidR="00B03FE1" w:rsidRDefault="00B03FE1" w:rsidP="006E7307">
      <w:pPr>
        <w:rPr>
          <w:rFonts w:ascii="Times New Roman" w:hAnsi="Times New Roman" w:cs="Times New Roman"/>
          <w:lang w:val="en-CA"/>
        </w:rPr>
      </w:pPr>
    </w:p>
    <w:p w14:paraId="2C8B764A" w14:textId="5357E391" w:rsidR="00B03FE1" w:rsidRDefault="00B03FE1" w:rsidP="006E7307">
      <w:pPr>
        <w:rPr>
          <w:rFonts w:ascii="Times New Roman" w:hAnsi="Times New Roman" w:cs="Times New Roman"/>
          <w:lang w:val="en-CA"/>
        </w:rPr>
      </w:pPr>
    </w:p>
    <w:p w14:paraId="6DC21A20" w14:textId="79451801" w:rsidR="00B03FE1" w:rsidRDefault="00B03FE1" w:rsidP="006E7307">
      <w:pPr>
        <w:rPr>
          <w:rFonts w:ascii="Times New Roman" w:hAnsi="Times New Roman" w:cs="Times New Roman"/>
          <w:lang w:val="en-CA"/>
        </w:rPr>
      </w:pPr>
    </w:p>
    <w:p w14:paraId="6AB6E5FB" w14:textId="094167B0" w:rsidR="00B03FE1" w:rsidRDefault="00B03FE1" w:rsidP="006E7307">
      <w:pPr>
        <w:rPr>
          <w:rFonts w:ascii="Times New Roman" w:hAnsi="Times New Roman" w:cs="Times New Roman"/>
          <w:lang w:val="en-CA"/>
        </w:rPr>
      </w:pPr>
    </w:p>
    <w:p w14:paraId="2D338216" w14:textId="053F619B" w:rsidR="00B03FE1" w:rsidRDefault="00B03FE1" w:rsidP="006E7307">
      <w:pPr>
        <w:rPr>
          <w:rFonts w:ascii="Times New Roman" w:hAnsi="Times New Roman" w:cs="Times New Roman"/>
          <w:lang w:val="en-CA"/>
        </w:rPr>
      </w:pPr>
    </w:p>
    <w:p w14:paraId="6B90278F" w14:textId="3C133EA9" w:rsidR="00B03FE1" w:rsidRDefault="00B03FE1" w:rsidP="006E7307">
      <w:pPr>
        <w:rPr>
          <w:rFonts w:ascii="Times New Roman" w:hAnsi="Times New Roman" w:cs="Times New Roman"/>
          <w:lang w:val="en-CA"/>
        </w:rPr>
      </w:pPr>
    </w:p>
    <w:p w14:paraId="4957B45B" w14:textId="369A0D98" w:rsidR="00B03FE1" w:rsidRDefault="00B03FE1" w:rsidP="006E7307">
      <w:pPr>
        <w:rPr>
          <w:rFonts w:ascii="Times New Roman" w:hAnsi="Times New Roman" w:cs="Times New Roman"/>
          <w:lang w:val="en-CA"/>
        </w:rPr>
      </w:pPr>
    </w:p>
    <w:p w14:paraId="4F085EB4" w14:textId="4B258B5C" w:rsidR="00B03FE1" w:rsidRDefault="00B03FE1" w:rsidP="006E7307">
      <w:pPr>
        <w:rPr>
          <w:rFonts w:ascii="Times New Roman" w:hAnsi="Times New Roman" w:cs="Times New Roman"/>
          <w:lang w:val="en-CA"/>
        </w:rPr>
      </w:pPr>
    </w:p>
    <w:p w14:paraId="7A602840" w14:textId="03306FF9" w:rsidR="00B03FE1" w:rsidRDefault="00B03FE1" w:rsidP="006E7307">
      <w:pPr>
        <w:rPr>
          <w:rFonts w:ascii="Times New Roman" w:hAnsi="Times New Roman" w:cs="Times New Roman"/>
          <w:lang w:val="en-CA"/>
        </w:rPr>
      </w:pPr>
    </w:p>
    <w:p w14:paraId="74445FC5" w14:textId="76762388" w:rsidR="00B03FE1" w:rsidRDefault="00B03FE1" w:rsidP="006E7307">
      <w:pPr>
        <w:rPr>
          <w:rFonts w:ascii="Times New Roman" w:hAnsi="Times New Roman" w:cs="Times New Roman"/>
          <w:lang w:val="en-CA"/>
        </w:rPr>
      </w:pPr>
    </w:p>
    <w:p w14:paraId="2D3E07E7" w14:textId="41EAA7BD" w:rsidR="00B03FE1" w:rsidRDefault="00B03FE1" w:rsidP="006E7307">
      <w:pPr>
        <w:rPr>
          <w:rFonts w:ascii="Times New Roman" w:hAnsi="Times New Roman" w:cs="Times New Roman"/>
          <w:lang w:val="en-CA"/>
        </w:rPr>
      </w:pPr>
    </w:p>
    <w:p w14:paraId="6231DD0B" w14:textId="72B889C2" w:rsidR="00B03FE1" w:rsidRDefault="00B03FE1" w:rsidP="006E7307">
      <w:pPr>
        <w:rPr>
          <w:rFonts w:ascii="Times New Roman" w:hAnsi="Times New Roman" w:cs="Times New Roman"/>
          <w:lang w:val="en-CA"/>
        </w:rPr>
      </w:pPr>
    </w:p>
    <w:p w14:paraId="2C89D163" w14:textId="08BD7D79" w:rsidR="00B03FE1" w:rsidRDefault="00B03FE1" w:rsidP="006E7307">
      <w:pPr>
        <w:rPr>
          <w:rFonts w:ascii="Times New Roman" w:hAnsi="Times New Roman" w:cs="Times New Roman"/>
          <w:lang w:val="en-CA"/>
        </w:rPr>
      </w:pPr>
    </w:p>
    <w:p w14:paraId="68834A6B" w14:textId="70D47914" w:rsidR="00B03FE1" w:rsidRDefault="00B03FE1" w:rsidP="006E7307">
      <w:pPr>
        <w:rPr>
          <w:rFonts w:ascii="Times New Roman" w:hAnsi="Times New Roman" w:cs="Times New Roman"/>
          <w:lang w:val="en-CA"/>
        </w:rPr>
      </w:pPr>
    </w:p>
    <w:p w14:paraId="2235D826" w14:textId="26320990" w:rsidR="00B03FE1" w:rsidRDefault="00B03FE1" w:rsidP="006E7307">
      <w:pPr>
        <w:rPr>
          <w:rFonts w:ascii="Times New Roman" w:hAnsi="Times New Roman" w:cs="Times New Roman"/>
          <w:lang w:val="en-CA"/>
        </w:rPr>
      </w:pPr>
    </w:p>
    <w:p w14:paraId="68A5A19E" w14:textId="56677EAE" w:rsidR="00B03FE1" w:rsidRDefault="00B03FE1" w:rsidP="006E7307">
      <w:pPr>
        <w:rPr>
          <w:rFonts w:ascii="Times New Roman" w:hAnsi="Times New Roman" w:cs="Times New Roman"/>
          <w:lang w:val="en-CA"/>
        </w:rPr>
      </w:pPr>
    </w:p>
    <w:p w14:paraId="5B73C448" w14:textId="78C550FD" w:rsidR="00B03FE1" w:rsidRDefault="00B03FE1" w:rsidP="006E7307">
      <w:pPr>
        <w:rPr>
          <w:rFonts w:ascii="Times New Roman" w:hAnsi="Times New Roman" w:cs="Times New Roman"/>
          <w:lang w:val="en-CA"/>
        </w:rPr>
      </w:pPr>
    </w:p>
    <w:p w14:paraId="44C0FB3D" w14:textId="61519D98" w:rsidR="00B03FE1" w:rsidRDefault="00B03FE1" w:rsidP="006E7307">
      <w:pPr>
        <w:rPr>
          <w:rFonts w:ascii="Times New Roman" w:hAnsi="Times New Roman" w:cs="Times New Roman"/>
          <w:lang w:val="en-CA"/>
        </w:rPr>
      </w:pPr>
    </w:p>
    <w:p w14:paraId="1317B467" w14:textId="65EF6D11" w:rsidR="00B03FE1" w:rsidRDefault="00B03FE1" w:rsidP="006E7307">
      <w:pPr>
        <w:rPr>
          <w:rFonts w:ascii="Times New Roman" w:hAnsi="Times New Roman" w:cs="Times New Roman"/>
          <w:lang w:val="en-CA"/>
        </w:rPr>
      </w:pPr>
    </w:p>
    <w:p w14:paraId="2D381485" w14:textId="700D6D3C" w:rsidR="00B03FE1" w:rsidRDefault="00B03FE1" w:rsidP="006E7307">
      <w:pPr>
        <w:rPr>
          <w:rFonts w:ascii="Times New Roman" w:hAnsi="Times New Roman" w:cs="Times New Roman"/>
          <w:lang w:val="en-CA"/>
        </w:rPr>
      </w:pPr>
    </w:p>
    <w:p w14:paraId="4E249AE5" w14:textId="5425DF84" w:rsidR="00B03FE1" w:rsidRDefault="00B03FE1" w:rsidP="006E7307">
      <w:pPr>
        <w:rPr>
          <w:rFonts w:ascii="Times New Roman" w:hAnsi="Times New Roman" w:cs="Times New Roman"/>
          <w:lang w:val="en-CA"/>
        </w:rPr>
      </w:pPr>
    </w:p>
    <w:p w14:paraId="4BFCA2FE" w14:textId="1A08331F" w:rsidR="00B03FE1" w:rsidRDefault="00B03FE1" w:rsidP="006E7307">
      <w:pPr>
        <w:rPr>
          <w:rFonts w:ascii="Times New Roman" w:hAnsi="Times New Roman" w:cs="Times New Roman"/>
          <w:lang w:val="en-CA"/>
        </w:rPr>
      </w:pPr>
    </w:p>
    <w:p w14:paraId="479DE847" w14:textId="54A686FF" w:rsidR="00B03FE1" w:rsidRDefault="00B03FE1" w:rsidP="006E7307">
      <w:pPr>
        <w:rPr>
          <w:rFonts w:ascii="Times New Roman" w:hAnsi="Times New Roman" w:cs="Times New Roman"/>
          <w:lang w:val="en-CA"/>
        </w:rPr>
      </w:pPr>
    </w:p>
    <w:p w14:paraId="1395D0E9" w14:textId="7D5A288E" w:rsidR="00B03FE1" w:rsidRDefault="00B03FE1" w:rsidP="006E7307">
      <w:pPr>
        <w:rPr>
          <w:rFonts w:ascii="Times New Roman" w:hAnsi="Times New Roman" w:cs="Times New Roman"/>
          <w:lang w:val="en-CA"/>
        </w:rPr>
      </w:pPr>
    </w:p>
    <w:p w14:paraId="06D2BF28" w14:textId="35DCB1FF" w:rsidR="00B03FE1" w:rsidRDefault="00B03FE1" w:rsidP="006E7307">
      <w:pPr>
        <w:rPr>
          <w:rFonts w:ascii="Times New Roman" w:hAnsi="Times New Roman" w:cs="Times New Roman"/>
          <w:lang w:val="en-CA"/>
        </w:rPr>
      </w:pPr>
    </w:p>
    <w:p w14:paraId="6EA56232" w14:textId="234481A5" w:rsidR="00B03FE1" w:rsidRDefault="00B03FE1" w:rsidP="006E7307">
      <w:pPr>
        <w:rPr>
          <w:rFonts w:ascii="Times New Roman" w:hAnsi="Times New Roman" w:cs="Times New Roman"/>
          <w:lang w:val="en-CA"/>
        </w:rPr>
      </w:pPr>
    </w:p>
    <w:p w14:paraId="162E67A4" w14:textId="6F51FFE4" w:rsidR="00B03FE1" w:rsidRDefault="00B03FE1" w:rsidP="006E7307">
      <w:pPr>
        <w:rPr>
          <w:rFonts w:ascii="Times New Roman" w:hAnsi="Times New Roman" w:cs="Times New Roman"/>
          <w:lang w:val="en-CA"/>
        </w:rPr>
      </w:pPr>
    </w:p>
    <w:p w14:paraId="37D2CF74" w14:textId="0E9DDF29" w:rsidR="00B03FE1" w:rsidRDefault="00B03FE1" w:rsidP="006E7307">
      <w:pPr>
        <w:rPr>
          <w:rFonts w:ascii="Times New Roman" w:hAnsi="Times New Roman" w:cs="Times New Roman"/>
          <w:lang w:val="en-CA"/>
        </w:rPr>
      </w:pPr>
    </w:p>
    <w:p w14:paraId="5986D30D" w14:textId="366C82D1" w:rsidR="00B03FE1" w:rsidRDefault="00B03FE1" w:rsidP="006E7307">
      <w:pPr>
        <w:rPr>
          <w:rFonts w:ascii="Times New Roman" w:hAnsi="Times New Roman" w:cs="Times New Roman"/>
          <w:lang w:val="en-CA"/>
        </w:rPr>
      </w:pPr>
    </w:p>
    <w:p w14:paraId="7BE359EC" w14:textId="77777777" w:rsidR="00B03FE1" w:rsidRDefault="00B03FE1" w:rsidP="006E7307">
      <w:pPr>
        <w:rPr>
          <w:rFonts w:ascii="Times New Roman" w:hAnsi="Times New Roman" w:cs="Times New Roman"/>
          <w:lang w:val="en-CA"/>
        </w:rPr>
      </w:pPr>
    </w:p>
    <w:p w14:paraId="397A0156" w14:textId="14645EB4" w:rsidR="00C1283D" w:rsidRDefault="00C1283D" w:rsidP="006E7307">
      <w:pPr>
        <w:rPr>
          <w:rFonts w:ascii="Times New Roman" w:hAnsi="Times New Roman" w:cs="Times New Roman"/>
          <w:lang w:val="en-CA"/>
        </w:rPr>
      </w:pPr>
    </w:p>
    <w:p w14:paraId="6991E6A5" w14:textId="7F4679F2" w:rsidR="00C1283D" w:rsidRDefault="00C1283D" w:rsidP="006E7307">
      <w:pPr>
        <w:rPr>
          <w:rFonts w:ascii="Times New Roman" w:hAnsi="Times New Roman" w:cs="Times New Roman"/>
          <w:lang w:val="en-CA"/>
        </w:rPr>
      </w:pPr>
    </w:p>
    <w:p w14:paraId="4DC12F86" w14:textId="62D66033" w:rsidR="00C1283D" w:rsidRDefault="00C1283D" w:rsidP="006E7307">
      <w:pPr>
        <w:rPr>
          <w:rFonts w:ascii="Times New Roman" w:hAnsi="Times New Roman" w:cs="Times New Roman"/>
          <w:lang w:val="en-CA"/>
        </w:rPr>
      </w:pPr>
    </w:p>
    <w:p w14:paraId="55357D9C" w14:textId="274BE0CD" w:rsidR="00C1283D" w:rsidRDefault="00C1283D" w:rsidP="006E7307">
      <w:pPr>
        <w:rPr>
          <w:rFonts w:ascii="Times New Roman" w:hAnsi="Times New Roman" w:cs="Times New Roman"/>
          <w:lang w:val="en-CA"/>
        </w:rPr>
      </w:pPr>
    </w:p>
    <w:p w14:paraId="24FBF217" w14:textId="08D5BA57" w:rsidR="00C1283D" w:rsidRDefault="00C1283D" w:rsidP="006E7307">
      <w:pPr>
        <w:rPr>
          <w:rFonts w:ascii="Times New Roman" w:hAnsi="Times New Roman" w:cs="Times New Roman"/>
          <w:lang w:val="en-CA"/>
        </w:rPr>
      </w:pPr>
    </w:p>
    <w:p w14:paraId="18ABE5B4" w14:textId="77777777" w:rsidR="00B03FE1" w:rsidRDefault="00B03FE1" w:rsidP="006E7307">
      <w:pPr>
        <w:rPr>
          <w:rFonts w:ascii="Times New Roman" w:hAnsi="Times New Roman" w:cs="Times New Roman"/>
          <w:lang w:val="en-CA"/>
        </w:rPr>
      </w:pPr>
    </w:p>
    <w:p w14:paraId="3DD4181D" w14:textId="1418DB90" w:rsidR="006E7307" w:rsidRPr="009659FF" w:rsidRDefault="006E7307" w:rsidP="006E7307">
      <w:pPr>
        <w:rPr>
          <w:rFonts w:ascii="Times New Roman" w:hAnsi="Times New Roman" w:cs="Times New Roman"/>
          <w:b/>
          <w:lang w:val="en-CA"/>
        </w:rPr>
      </w:pPr>
      <w:r w:rsidRPr="009659FF">
        <w:rPr>
          <w:rFonts w:ascii="Times New Roman" w:hAnsi="Times New Roman" w:cs="Times New Roman"/>
          <w:b/>
          <w:lang w:val="en-CA"/>
        </w:rPr>
        <w:t>Literature cited</w:t>
      </w:r>
    </w:p>
    <w:p w14:paraId="4B784F8F" w14:textId="71080A5D" w:rsidR="005157F7" w:rsidRPr="005157F7" w:rsidRDefault="005157F7" w:rsidP="00E15A14">
      <w:pPr>
        <w:pStyle w:val="Bibliography"/>
        <w:rPr>
          <w:rFonts w:ascii="Times New Roman" w:hAnsi="Times New Roman" w:cs="Times New Roman"/>
          <w:lang w:val="en-US"/>
        </w:rPr>
      </w:pPr>
      <w:r w:rsidRPr="005157F7">
        <w:rPr>
          <w:rFonts w:ascii="Times New Roman" w:hAnsi="Times New Roman" w:cs="Times New Roman"/>
          <w:lang w:val="en-US"/>
        </w:rPr>
        <w:t>Bibby,</w:t>
      </w:r>
      <w:r>
        <w:rPr>
          <w:rFonts w:ascii="Times New Roman" w:hAnsi="Times New Roman" w:cs="Times New Roman"/>
          <w:lang w:val="en-US"/>
        </w:rPr>
        <w:t xml:space="preserve"> C.J.,</w:t>
      </w:r>
      <w:r w:rsidRPr="005157F7">
        <w:rPr>
          <w:rFonts w:ascii="Times New Roman" w:hAnsi="Times New Roman" w:cs="Times New Roman"/>
          <w:lang w:val="en-US"/>
        </w:rPr>
        <w:t xml:space="preserve"> </w:t>
      </w:r>
      <w:r>
        <w:rPr>
          <w:rFonts w:ascii="Times New Roman" w:hAnsi="Times New Roman" w:cs="Times New Roman"/>
          <w:lang w:val="en-US"/>
        </w:rPr>
        <w:t xml:space="preserve">N. D. </w:t>
      </w:r>
      <w:r w:rsidRPr="005157F7">
        <w:rPr>
          <w:rFonts w:ascii="Times New Roman" w:hAnsi="Times New Roman" w:cs="Times New Roman"/>
          <w:lang w:val="en-US"/>
        </w:rPr>
        <w:t xml:space="preserve">Burgess </w:t>
      </w:r>
      <w:r>
        <w:rPr>
          <w:rFonts w:ascii="Times New Roman" w:hAnsi="Times New Roman" w:cs="Times New Roman"/>
          <w:lang w:val="en-US"/>
        </w:rPr>
        <w:t>and</w:t>
      </w:r>
      <w:r w:rsidRPr="005157F7">
        <w:rPr>
          <w:rFonts w:ascii="Times New Roman" w:hAnsi="Times New Roman" w:cs="Times New Roman"/>
          <w:lang w:val="en-US"/>
        </w:rPr>
        <w:t xml:space="preserve"> </w:t>
      </w:r>
      <w:r>
        <w:rPr>
          <w:rFonts w:ascii="Times New Roman" w:hAnsi="Times New Roman" w:cs="Times New Roman"/>
          <w:lang w:val="en-US"/>
        </w:rPr>
        <w:t xml:space="preserve">D. A. </w:t>
      </w:r>
      <w:r w:rsidRPr="005157F7">
        <w:rPr>
          <w:rFonts w:ascii="Times New Roman" w:hAnsi="Times New Roman" w:cs="Times New Roman"/>
          <w:lang w:val="en-US"/>
        </w:rPr>
        <w:t>Hill. 1992</w:t>
      </w:r>
      <w:r>
        <w:rPr>
          <w:rFonts w:ascii="Times New Roman" w:hAnsi="Times New Roman" w:cs="Times New Roman"/>
          <w:lang w:val="en-US"/>
        </w:rPr>
        <w:t>.</w:t>
      </w:r>
      <w:r w:rsidRPr="005157F7">
        <w:rPr>
          <w:rFonts w:ascii="Times New Roman" w:hAnsi="Times New Roman" w:cs="Times New Roman"/>
          <w:lang w:val="en-US"/>
        </w:rPr>
        <w:t xml:space="preserve"> Bird </w:t>
      </w:r>
      <w:r w:rsidR="002C4407">
        <w:rPr>
          <w:rFonts w:ascii="Times New Roman" w:hAnsi="Times New Roman" w:cs="Times New Roman"/>
          <w:lang w:val="en-US"/>
        </w:rPr>
        <w:t>C</w:t>
      </w:r>
      <w:r w:rsidRPr="005157F7">
        <w:rPr>
          <w:rFonts w:ascii="Times New Roman" w:hAnsi="Times New Roman" w:cs="Times New Roman"/>
          <w:lang w:val="en-US"/>
        </w:rPr>
        <w:t>ensus Techniques</w:t>
      </w:r>
      <w:r>
        <w:rPr>
          <w:rFonts w:ascii="Times New Roman" w:hAnsi="Times New Roman" w:cs="Times New Roman"/>
          <w:lang w:val="en-US"/>
        </w:rPr>
        <w:t>.</w:t>
      </w:r>
      <w:r w:rsidRPr="005157F7">
        <w:rPr>
          <w:rFonts w:ascii="Times New Roman" w:hAnsi="Times New Roman" w:cs="Times New Roman"/>
          <w:lang w:val="en-US"/>
        </w:rPr>
        <w:t xml:space="preserve"> Academic Press</w:t>
      </w:r>
      <w:r>
        <w:rPr>
          <w:rFonts w:ascii="Times New Roman" w:hAnsi="Times New Roman" w:cs="Times New Roman"/>
          <w:lang w:val="en-US"/>
        </w:rPr>
        <w:t>, New York.</w:t>
      </w:r>
    </w:p>
    <w:p w14:paraId="7A3B4409" w14:textId="6A0135C2" w:rsidR="00B04643" w:rsidRPr="00E15A14" w:rsidRDefault="00337BD1" w:rsidP="00E15A14">
      <w:pPr>
        <w:pStyle w:val="Bibliography"/>
        <w:rPr>
          <w:rFonts w:ascii="Times New Roman" w:hAnsi="Times New Roman" w:cs="Times New Roman"/>
          <w:lang w:val="en-US"/>
        </w:rPr>
      </w:pPr>
      <w:r w:rsidRPr="002B5058">
        <w:rPr>
          <w:rFonts w:ascii="Times New Roman" w:hAnsi="Times New Roman" w:cs="Times New Roman"/>
          <w:lang w:val="en-US"/>
        </w:rPr>
        <w:fldChar w:fldCharType="begin"/>
      </w:r>
      <w:r w:rsidRPr="002B5058">
        <w:rPr>
          <w:rFonts w:ascii="Times New Roman" w:hAnsi="Times New Roman" w:cs="Times New Roman"/>
          <w:lang w:val="en-US"/>
        </w:rPr>
        <w:instrText xml:space="preserve"> ADDIN ZOTERO_BIBL {"uncited":[],"omitted":[],"custom":[]} CSL_BIBLIOGRAPHY </w:instrText>
      </w:r>
      <w:r w:rsidRPr="002B5058">
        <w:rPr>
          <w:rFonts w:ascii="Times New Roman" w:hAnsi="Times New Roman" w:cs="Times New Roman"/>
          <w:lang w:val="en-US"/>
        </w:rPr>
        <w:fldChar w:fldCharType="separate"/>
      </w:r>
      <w:r w:rsidR="00B04643" w:rsidRPr="00E15A14">
        <w:rPr>
          <w:rFonts w:ascii="Times New Roman" w:hAnsi="Times New Roman" w:cs="Times New Roman"/>
          <w:lang w:val="en-US"/>
        </w:rPr>
        <w:t>Bivand, R., T. Keitt, B. Rowlingson, E. Pebesma, M. Sumner, R. Hijmans, E. Rouault, and M. R. Bivand. 2018. Package ‘rgdal.’</w:t>
      </w:r>
    </w:p>
    <w:p w14:paraId="4EAE012F" w14:textId="4DDF8A99" w:rsidR="00B04643"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Gill, F., and D. Donsker. 2016. IOC World Bird List v 6.4. https://www.worldbirdnames.org/.</w:t>
      </w:r>
      <w:r w:rsidR="00E15A14">
        <w:rPr>
          <w:rFonts w:ascii="Times New Roman" w:hAnsi="Times New Roman" w:cs="Times New Roman"/>
          <w:lang w:val="en-US"/>
        </w:rPr>
        <w:t xml:space="preserve"> </w:t>
      </w:r>
      <w:r w:rsidR="00E15A14" w:rsidRPr="00E15A14">
        <w:rPr>
          <w:rFonts w:ascii="Times New Roman" w:hAnsi="Times New Roman" w:cs="Times New Roman"/>
          <w:lang w:val="en-US"/>
        </w:rPr>
        <w:t>doi 10.14344/IOC.ML.6.4</w:t>
      </w:r>
    </w:p>
    <w:p w14:paraId="13D4FA0F" w14:textId="337A1B71" w:rsidR="002B5058" w:rsidRPr="002B5058" w:rsidRDefault="002B5058" w:rsidP="002B5058">
      <w:pPr>
        <w:rPr>
          <w:rFonts w:ascii="Times New Roman" w:hAnsi="Times New Roman" w:cs="Times New Roman"/>
          <w:lang w:val="en-US"/>
        </w:rPr>
      </w:pPr>
      <w:r w:rsidRPr="002B5058">
        <w:rPr>
          <w:rFonts w:ascii="Times New Roman" w:hAnsi="Times New Roman" w:cs="Times New Roman"/>
          <w:lang w:val="en-US"/>
        </w:rPr>
        <w:t>Kahle</w:t>
      </w:r>
      <w:r>
        <w:rPr>
          <w:rFonts w:ascii="Times New Roman" w:hAnsi="Times New Roman" w:cs="Times New Roman"/>
          <w:lang w:val="en-US"/>
        </w:rPr>
        <w:t>, D.,</w:t>
      </w:r>
      <w:r w:rsidRPr="002B5058">
        <w:rPr>
          <w:rFonts w:ascii="Times New Roman" w:hAnsi="Times New Roman" w:cs="Times New Roman"/>
          <w:lang w:val="en-US"/>
        </w:rPr>
        <w:t xml:space="preserve"> and </w:t>
      </w:r>
      <w:r>
        <w:rPr>
          <w:rFonts w:ascii="Times New Roman" w:hAnsi="Times New Roman" w:cs="Times New Roman"/>
          <w:lang w:val="en-US"/>
        </w:rPr>
        <w:t xml:space="preserve">H. </w:t>
      </w:r>
      <w:r w:rsidRPr="002B5058">
        <w:rPr>
          <w:rFonts w:ascii="Times New Roman" w:hAnsi="Times New Roman" w:cs="Times New Roman"/>
          <w:lang w:val="en-US"/>
        </w:rPr>
        <w:t xml:space="preserve">Wickham. </w:t>
      </w:r>
      <w:r>
        <w:rPr>
          <w:rFonts w:ascii="Times New Roman" w:hAnsi="Times New Roman" w:cs="Times New Roman"/>
          <w:lang w:val="en-US"/>
        </w:rPr>
        <w:t xml:space="preserve">2013. </w:t>
      </w:r>
      <w:r w:rsidRPr="002B5058">
        <w:rPr>
          <w:rFonts w:ascii="Times New Roman" w:hAnsi="Times New Roman" w:cs="Times New Roman"/>
          <w:lang w:val="en-US"/>
        </w:rPr>
        <w:t>ggmap: Spatial Visualization with ggplot2. The R Journal, 5(1), 144-161</w:t>
      </w:r>
    </w:p>
    <w:p w14:paraId="431F7E26" w14:textId="77777777" w:rsidR="002B5058" w:rsidRPr="002B5058" w:rsidRDefault="002B5058" w:rsidP="002B5058">
      <w:pPr>
        <w:rPr>
          <w:lang w:val="en-US"/>
        </w:rPr>
      </w:pPr>
    </w:p>
    <w:p w14:paraId="047041EB"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Müller, K., and H. Wickham. 2017. tibble: Simple Data Frames. R package version 1.</w:t>
      </w:r>
    </w:p>
    <w:p w14:paraId="619D7FAE"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R Core Team. 2017. R: A language and environment for statistical computing. R Foundation for Statistical Computing, Vienna, Austria.</w:t>
      </w:r>
    </w:p>
    <w:p w14:paraId="72380F99"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Sinclair, A. R. E., editor. 2008. Serengeti III: human impacts on ecosystem dynamics. University of Chicago Press, Chicago.</w:t>
      </w:r>
    </w:p>
    <w:p w14:paraId="6BBB552B"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Sinclair, A. R. E., K. L. Metzge, S. A. R. Mduma, and J. M. Fryxell, editors. 2015. Serengeti IV: sustaining biodiversity in a coupled human-natural system. The University of Chicago Press, Chicago.</w:t>
      </w:r>
    </w:p>
    <w:p w14:paraId="0CBF44BE"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 xml:space="preserve">Sinclair, A. R. E., K. L. Metzger, J. M. Fryxell, C. Packer, A. E. Byrom, M. E. Craft, K. Hampson, T. Lembo, S. M. Durant, G. J. Forrester, J. Bukombe, J. Mchetto, J. Dempewolf, R. Hilborn, S. Cleaveland, A. Nkwabi, A. Mosser, and S. A. R. </w:t>
      </w:r>
      <w:r w:rsidRPr="00E15A14">
        <w:rPr>
          <w:rFonts w:ascii="Times New Roman" w:hAnsi="Times New Roman" w:cs="Times New Roman"/>
          <w:lang w:val="en-US"/>
        </w:rPr>
        <w:lastRenderedPageBreak/>
        <w:t>Mduma. 2013. Asynchronous food-web pathways could buffer the response of Serengeti predators to El Niño Southern Oscillation. Ecology 94:1123–1130.</w:t>
      </w:r>
    </w:p>
    <w:p w14:paraId="20BCD2B7" w14:textId="77777777" w:rsidR="00B04643" w:rsidRPr="00E15A14"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South, A. 2011. rworldmap: A New R package for Mapping Global Data. R Journal 3.</w:t>
      </w:r>
    </w:p>
    <w:p w14:paraId="06EC77F9" w14:textId="2CAB5086" w:rsidR="00B04643" w:rsidRDefault="00B04643" w:rsidP="00E15A14">
      <w:pPr>
        <w:pStyle w:val="Bibliography"/>
        <w:rPr>
          <w:rFonts w:ascii="Times New Roman" w:hAnsi="Times New Roman" w:cs="Times New Roman"/>
          <w:lang w:val="en-US"/>
        </w:rPr>
      </w:pPr>
      <w:r w:rsidRPr="00E15A14">
        <w:rPr>
          <w:rFonts w:ascii="Times New Roman" w:hAnsi="Times New Roman" w:cs="Times New Roman"/>
          <w:lang w:val="en-US"/>
        </w:rPr>
        <w:t>Wickham, H., R. Francois, L. Henry, and K. Müller. 2015. dplyr: A grammar of data manipulation. R package version 0.4 3.</w:t>
      </w:r>
    </w:p>
    <w:p w14:paraId="433CDE13" w14:textId="681C6ADE" w:rsidR="002B5058" w:rsidRDefault="002B5058" w:rsidP="002B5058">
      <w:pPr>
        <w:rPr>
          <w:rFonts w:ascii="Times New Roman" w:hAnsi="Times New Roman" w:cs="Times New Roman"/>
          <w:lang w:val="en-US"/>
        </w:rPr>
      </w:pPr>
      <w:r w:rsidRPr="002B5058">
        <w:rPr>
          <w:rFonts w:ascii="Times New Roman" w:hAnsi="Times New Roman" w:cs="Times New Roman"/>
          <w:lang w:val="en-US"/>
        </w:rPr>
        <w:t>Wickham</w:t>
      </w:r>
      <w:r>
        <w:rPr>
          <w:rFonts w:ascii="Times New Roman" w:hAnsi="Times New Roman" w:cs="Times New Roman"/>
          <w:lang w:val="en-US"/>
        </w:rPr>
        <w:t>, H. 2016</w:t>
      </w:r>
      <w:r w:rsidRPr="002B5058">
        <w:rPr>
          <w:rFonts w:ascii="Times New Roman" w:hAnsi="Times New Roman" w:cs="Times New Roman"/>
          <w:lang w:val="en-US"/>
        </w:rPr>
        <w:t xml:space="preserve"> ggplot2: Elegant Graphics for Data Analysis. Springer-Verlag New York, 2016.</w:t>
      </w:r>
    </w:p>
    <w:p w14:paraId="253CAD01" w14:textId="6BB55F5D" w:rsidR="00B03FE1" w:rsidRDefault="00B03FE1" w:rsidP="002B5058">
      <w:pPr>
        <w:rPr>
          <w:rFonts w:ascii="Times New Roman" w:hAnsi="Times New Roman" w:cs="Times New Roman"/>
          <w:lang w:val="en-US"/>
        </w:rPr>
      </w:pPr>
    </w:p>
    <w:p w14:paraId="28185CE3" w14:textId="33DD6AD8" w:rsidR="00B03FE1" w:rsidRDefault="00B03FE1" w:rsidP="002B5058">
      <w:pPr>
        <w:rPr>
          <w:rFonts w:ascii="Times New Roman" w:hAnsi="Times New Roman" w:cs="Times New Roman"/>
          <w:lang w:val="en-US"/>
        </w:rPr>
      </w:pPr>
    </w:p>
    <w:p w14:paraId="5058BF41" w14:textId="01E4230E" w:rsidR="00B03FE1" w:rsidRDefault="00B03FE1" w:rsidP="002B5058">
      <w:pPr>
        <w:rPr>
          <w:rFonts w:ascii="Times New Roman" w:hAnsi="Times New Roman" w:cs="Times New Roman"/>
          <w:lang w:val="en-US"/>
        </w:rPr>
      </w:pPr>
    </w:p>
    <w:p w14:paraId="28218390" w14:textId="28A370B6" w:rsidR="00B03FE1" w:rsidRDefault="00B03FE1" w:rsidP="002B5058">
      <w:pPr>
        <w:rPr>
          <w:rFonts w:ascii="Times New Roman" w:hAnsi="Times New Roman" w:cs="Times New Roman"/>
          <w:lang w:val="en-US"/>
        </w:rPr>
      </w:pPr>
    </w:p>
    <w:p w14:paraId="2127BAAE" w14:textId="4D7D0157" w:rsidR="00B03FE1" w:rsidRDefault="00B03FE1" w:rsidP="002B5058">
      <w:pPr>
        <w:rPr>
          <w:rFonts w:ascii="Times New Roman" w:hAnsi="Times New Roman" w:cs="Times New Roman"/>
          <w:lang w:val="en-US"/>
        </w:rPr>
      </w:pPr>
    </w:p>
    <w:p w14:paraId="4FA956EC" w14:textId="7D5D9385" w:rsidR="00B03FE1" w:rsidRDefault="00B03FE1" w:rsidP="002B5058">
      <w:pPr>
        <w:rPr>
          <w:rFonts w:ascii="Times New Roman" w:hAnsi="Times New Roman" w:cs="Times New Roman"/>
          <w:lang w:val="en-US"/>
        </w:rPr>
      </w:pPr>
    </w:p>
    <w:p w14:paraId="09F16170" w14:textId="48862366" w:rsidR="00B03FE1" w:rsidRDefault="00B03FE1" w:rsidP="002B5058">
      <w:pPr>
        <w:rPr>
          <w:rFonts w:ascii="Times New Roman" w:hAnsi="Times New Roman" w:cs="Times New Roman"/>
          <w:lang w:val="en-US"/>
        </w:rPr>
      </w:pPr>
    </w:p>
    <w:p w14:paraId="5D08D8C5" w14:textId="73C8E69F" w:rsidR="00B03FE1" w:rsidRDefault="00B03FE1" w:rsidP="002B5058">
      <w:pPr>
        <w:rPr>
          <w:rFonts w:ascii="Times New Roman" w:hAnsi="Times New Roman" w:cs="Times New Roman"/>
          <w:lang w:val="en-US"/>
        </w:rPr>
      </w:pPr>
    </w:p>
    <w:p w14:paraId="7D4445B6" w14:textId="79C18ADF" w:rsidR="00B03FE1" w:rsidRDefault="00B03FE1" w:rsidP="002B5058">
      <w:pPr>
        <w:rPr>
          <w:rFonts w:ascii="Times New Roman" w:hAnsi="Times New Roman" w:cs="Times New Roman"/>
          <w:lang w:val="en-US"/>
        </w:rPr>
      </w:pPr>
    </w:p>
    <w:p w14:paraId="10F978FD" w14:textId="7C091AD5" w:rsidR="00B03FE1" w:rsidRDefault="00B03FE1" w:rsidP="002B5058">
      <w:pPr>
        <w:rPr>
          <w:rFonts w:ascii="Times New Roman" w:hAnsi="Times New Roman" w:cs="Times New Roman"/>
          <w:lang w:val="en-US"/>
        </w:rPr>
      </w:pPr>
    </w:p>
    <w:p w14:paraId="04574B87" w14:textId="1EE38B79" w:rsidR="00B03FE1" w:rsidRDefault="00B03FE1" w:rsidP="002B5058">
      <w:pPr>
        <w:rPr>
          <w:rFonts w:ascii="Times New Roman" w:hAnsi="Times New Roman" w:cs="Times New Roman"/>
          <w:lang w:val="en-US"/>
        </w:rPr>
      </w:pPr>
    </w:p>
    <w:p w14:paraId="1A6A5BB4" w14:textId="2DF66393" w:rsidR="00B03FE1" w:rsidRDefault="00B03FE1" w:rsidP="002B5058">
      <w:pPr>
        <w:rPr>
          <w:rFonts w:ascii="Times New Roman" w:hAnsi="Times New Roman" w:cs="Times New Roman"/>
          <w:lang w:val="en-US"/>
        </w:rPr>
      </w:pPr>
    </w:p>
    <w:p w14:paraId="6056BED7" w14:textId="424ABE4C" w:rsidR="00B03FE1" w:rsidRDefault="00B03FE1" w:rsidP="002B5058">
      <w:pPr>
        <w:rPr>
          <w:rFonts w:ascii="Times New Roman" w:hAnsi="Times New Roman" w:cs="Times New Roman"/>
          <w:lang w:val="en-US"/>
        </w:rPr>
      </w:pPr>
    </w:p>
    <w:p w14:paraId="48734BD7" w14:textId="6DB51FEC" w:rsidR="00B03FE1" w:rsidRDefault="00B03FE1" w:rsidP="002B5058">
      <w:pPr>
        <w:rPr>
          <w:rFonts w:ascii="Times New Roman" w:hAnsi="Times New Roman" w:cs="Times New Roman"/>
          <w:lang w:val="en-US"/>
        </w:rPr>
      </w:pPr>
    </w:p>
    <w:p w14:paraId="589699F8" w14:textId="6C3E7721" w:rsidR="00B03FE1" w:rsidRDefault="00B03FE1" w:rsidP="002B5058">
      <w:pPr>
        <w:rPr>
          <w:rFonts w:ascii="Times New Roman" w:hAnsi="Times New Roman" w:cs="Times New Roman"/>
          <w:lang w:val="en-US"/>
        </w:rPr>
      </w:pPr>
    </w:p>
    <w:p w14:paraId="336D1F8E" w14:textId="5CDA0DC3" w:rsidR="00B03FE1" w:rsidRDefault="00B03FE1" w:rsidP="002B5058">
      <w:pPr>
        <w:rPr>
          <w:rFonts w:ascii="Times New Roman" w:hAnsi="Times New Roman" w:cs="Times New Roman"/>
          <w:lang w:val="en-US"/>
        </w:rPr>
      </w:pPr>
    </w:p>
    <w:p w14:paraId="344EE8D4" w14:textId="37C2DC4C" w:rsidR="00B03FE1" w:rsidRDefault="00B03FE1" w:rsidP="002B5058">
      <w:pPr>
        <w:rPr>
          <w:rFonts w:ascii="Times New Roman" w:hAnsi="Times New Roman" w:cs="Times New Roman"/>
          <w:lang w:val="en-US"/>
        </w:rPr>
      </w:pPr>
    </w:p>
    <w:p w14:paraId="498A0EC6" w14:textId="2DEB5AAA" w:rsidR="00B03FE1" w:rsidRDefault="00B03FE1" w:rsidP="002B5058">
      <w:pPr>
        <w:rPr>
          <w:rFonts w:ascii="Times New Roman" w:hAnsi="Times New Roman" w:cs="Times New Roman"/>
          <w:lang w:val="en-US"/>
        </w:rPr>
      </w:pPr>
    </w:p>
    <w:p w14:paraId="3901EB39" w14:textId="1FE24D7E" w:rsidR="00B03FE1" w:rsidRDefault="00B03FE1" w:rsidP="002B5058">
      <w:pPr>
        <w:rPr>
          <w:rFonts w:ascii="Times New Roman" w:hAnsi="Times New Roman" w:cs="Times New Roman"/>
          <w:lang w:val="en-US"/>
        </w:rPr>
      </w:pPr>
    </w:p>
    <w:p w14:paraId="47C39837" w14:textId="35B34DB9" w:rsidR="00B03FE1" w:rsidRDefault="00B03FE1" w:rsidP="002B5058">
      <w:pPr>
        <w:rPr>
          <w:rFonts w:ascii="Times New Roman" w:hAnsi="Times New Roman" w:cs="Times New Roman"/>
          <w:lang w:val="en-US"/>
        </w:rPr>
      </w:pPr>
    </w:p>
    <w:p w14:paraId="3AB98095" w14:textId="2A50F009" w:rsidR="00B03FE1" w:rsidRDefault="00B03FE1" w:rsidP="002B5058">
      <w:pPr>
        <w:rPr>
          <w:rFonts w:ascii="Times New Roman" w:hAnsi="Times New Roman" w:cs="Times New Roman"/>
          <w:lang w:val="en-US"/>
        </w:rPr>
      </w:pPr>
    </w:p>
    <w:p w14:paraId="7E155924" w14:textId="1E885ED7" w:rsidR="00B03FE1" w:rsidRDefault="00B03FE1" w:rsidP="002B5058">
      <w:pPr>
        <w:rPr>
          <w:rFonts w:ascii="Times New Roman" w:hAnsi="Times New Roman" w:cs="Times New Roman"/>
          <w:lang w:val="en-US"/>
        </w:rPr>
      </w:pPr>
    </w:p>
    <w:p w14:paraId="70AB1613" w14:textId="60EE21C4" w:rsidR="00B03FE1" w:rsidRDefault="00B03FE1" w:rsidP="002B5058">
      <w:pPr>
        <w:rPr>
          <w:rFonts w:ascii="Times New Roman" w:hAnsi="Times New Roman" w:cs="Times New Roman"/>
          <w:lang w:val="en-US"/>
        </w:rPr>
      </w:pPr>
    </w:p>
    <w:p w14:paraId="2A92384B" w14:textId="36CB003B" w:rsidR="00B03FE1" w:rsidRDefault="00B03FE1" w:rsidP="002B5058">
      <w:pPr>
        <w:rPr>
          <w:rFonts w:ascii="Times New Roman" w:hAnsi="Times New Roman" w:cs="Times New Roman"/>
          <w:lang w:val="en-US"/>
        </w:rPr>
      </w:pPr>
    </w:p>
    <w:p w14:paraId="24D4B46C" w14:textId="291FFAAE" w:rsidR="00B03FE1" w:rsidRDefault="00B03FE1" w:rsidP="002B5058">
      <w:pPr>
        <w:rPr>
          <w:rFonts w:ascii="Times New Roman" w:hAnsi="Times New Roman" w:cs="Times New Roman"/>
          <w:lang w:val="en-US"/>
        </w:rPr>
      </w:pPr>
    </w:p>
    <w:p w14:paraId="4AE0BF33" w14:textId="2AEDA0B2" w:rsidR="00B03FE1" w:rsidRDefault="00B03FE1" w:rsidP="002B5058">
      <w:pPr>
        <w:rPr>
          <w:rFonts w:ascii="Times New Roman" w:hAnsi="Times New Roman" w:cs="Times New Roman"/>
          <w:lang w:val="en-US"/>
        </w:rPr>
      </w:pPr>
    </w:p>
    <w:p w14:paraId="793AA035" w14:textId="214DBC9C" w:rsidR="00B03FE1" w:rsidRDefault="00B03FE1" w:rsidP="002B5058">
      <w:pPr>
        <w:rPr>
          <w:rFonts w:ascii="Times New Roman" w:hAnsi="Times New Roman" w:cs="Times New Roman"/>
          <w:lang w:val="en-US"/>
        </w:rPr>
      </w:pPr>
    </w:p>
    <w:p w14:paraId="3E496D43" w14:textId="3E09A6FD" w:rsidR="00B03FE1" w:rsidRDefault="00B03FE1" w:rsidP="002B5058">
      <w:pPr>
        <w:rPr>
          <w:rFonts w:ascii="Times New Roman" w:hAnsi="Times New Roman" w:cs="Times New Roman"/>
          <w:lang w:val="en-US"/>
        </w:rPr>
      </w:pPr>
    </w:p>
    <w:p w14:paraId="13580012" w14:textId="5F779F8B" w:rsidR="00B03FE1" w:rsidRDefault="00B03FE1" w:rsidP="002B5058">
      <w:pPr>
        <w:rPr>
          <w:rFonts w:ascii="Times New Roman" w:hAnsi="Times New Roman" w:cs="Times New Roman"/>
          <w:lang w:val="en-US"/>
        </w:rPr>
      </w:pPr>
    </w:p>
    <w:p w14:paraId="0B30784F" w14:textId="3FDBC802" w:rsidR="00B03FE1" w:rsidRDefault="00B03FE1" w:rsidP="002B5058">
      <w:pPr>
        <w:rPr>
          <w:rFonts w:ascii="Times New Roman" w:hAnsi="Times New Roman" w:cs="Times New Roman"/>
          <w:lang w:val="en-US"/>
        </w:rPr>
      </w:pPr>
    </w:p>
    <w:p w14:paraId="6D94D575" w14:textId="2BADBDCA" w:rsidR="00B03FE1" w:rsidRDefault="00B03FE1" w:rsidP="002B5058">
      <w:pPr>
        <w:rPr>
          <w:rFonts w:ascii="Times New Roman" w:hAnsi="Times New Roman" w:cs="Times New Roman"/>
          <w:lang w:val="en-US"/>
        </w:rPr>
      </w:pPr>
    </w:p>
    <w:p w14:paraId="4356B74A" w14:textId="7CD8FCFF" w:rsidR="00B03FE1" w:rsidRDefault="00B03FE1" w:rsidP="002B5058">
      <w:pPr>
        <w:rPr>
          <w:rFonts w:ascii="Times New Roman" w:hAnsi="Times New Roman" w:cs="Times New Roman"/>
          <w:lang w:val="en-US"/>
        </w:rPr>
      </w:pPr>
    </w:p>
    <w:p w14:paraId="2B6EB009" w14:textId="484D5879" w:rsidR="00B03FE1" w:rsidRDefault="00B03FE1" w:rsidP="002B5058">
      <w:pPr>
        <w:rPr>
          <w:rFonts w:ascii="Times New Roman" w:hAnsi="Times New Roman" w:cs="Times New Roman"/>
          <w:lang w:val="en-US"/>
        </w:rPr>
      </w:pPr>
    </w:p>
    <w:p w14:paraId="5A47F67E" w14:textId="7AD69CBA" w:rsidR="00B03FE1" w:rsidRDefault="00B03FE1" w:rsidP="002B5058">
      <w:pPr>
        <w:rPr>
          <w:rFonts w:ascii="Times New Roman" w:hAnsi="Times New Roman" w:cs="Times New Roman"/>
          <w:lang w:val="en-US"/>
        </w:rPr>
      </w:pPr>
    </w:p>
    <w:p w14:paraId="16477273" w14:textId="46D5E503" w:rsidR="00B03FE1" w:rsidRDefault="00B03FE1" w:rsidP="002B5058">
      <w:pPr>
        <w:rPr>
          <w:rFonts w:ascii="Times New Roman" w:hAnsi="Times New Roman" w:cs="Times New Roman"/>
          <w:lang w:val="en-US"/>
        </w:rPr>
      </w:pPr>
    </w:p>
    <w:p w14:paraId="16BF7889" w14:textId="6EE09E8C" w:rsidR="00B03FE1" w:rsidRDefault="00B03FE1" w:rsidP="002B5058">
      <w:pPr>
        <w:rPr>
          <w:rFonts w:ascii="Times New Roman" w:hAnsi="Times New Roman" w:cs="Times New Roman"/>
          <w:lang w:val="en-US"/>
        </w:rPr>
      </w:pPr>
    </w:p>
    <w:p w14:paraId="3A2F64CF" w14:textId="7AEB9A06" w:rsidR="00B03FE1" w:rsidRDefault="00B03FE1" w:rsidP="002B5058">
      <w:pPr>
        <w:rPr>
          <w:rFonts w:ascii="Times New Roman" w:hAnsi="Times New Roman" w:cs="Times New Roman"/>
          <w:lang w:val="en-US"/>
        </w:rPr>
      </w:pPr>
    </w:p>
    <w:p w14:paraId="3B80DE4D" w14:textId="014808D5" w:rsidR="00B03FE1" w:rsidRDefault="00B03FE1" w:rsidP="002B5058">
      <w:pPr>
        <w:rPr>
          <w:rFonts w:ascii="Times New Roman" w:hAnsi="Times New Roman" w:cs="Times New Roman"/>
          <w:lang w:val="en-US"/>
        </w:rPr>
      </w:pPr>
    </w:p>
    <w:p w14:paraId="43878DAC" w14:textId="4A135557" w:rsidR="00B03FE1" w:rsidRDefault="00B03FE1" w:rsidP="002B5058">
      <w:pPr>
        <w:rPr>
          <w:rFonts w:ascii="Times New Roman" w:hAnsi="Times New Roman" w:cs="Times New Roman"/>
          <w:lang w:val="en-US"/>
        </w:rPr>
      </w:pPr>
    </w:p>
    <w:p w14:paraId="62BDC591" w14:textId="409B4E42" w:rsidR="00B03FE1" w:rsidRDefault="00B03FE1" w:rsidP="002B5058">
      <w:pPr>
        <w:rPr>
          <w:rFonts w:ascii="Times New Roman" w:hAnsi="Times New Roman" w:cs="Times New Roman"/>
          <w:lang w:val="en-US"/>
        </w:rPr>
      </w:pPr>
    </w:p>
    <w:p w14:paraId="21160163" w14:textId="5FBE1DE6" w:rsidR="00B03FE1" w:rsidRDefault="00B03FE1" w:rsidP="002B5058">
      <w:pPr>
        <w:rPr>
          <w:rFonts w:ascii="Times New Roman" w:hAnsi="Times New Roman" w:cs="Times New Roman"/>
          <w:lang w:val="en-US"/>
        </w:rPr>
      </w:pPr>
    </w:p>
    <w:p w14:paraId="1B8DEEED" w14:textId="0785C184" w:rsidR="00B03FE1" w:rsidRDefault="00B03FE1" w:rsidP="002B5058">
      <w:pPr>
        <w:rPr>
          <w:rFonts w:ascii="Times New Roman" w:hAnsi="Times New Roman" w:cs="Times New Roman"/>
          <w:lang w:val="en-US"/>
        </w:rPr>
      </w:pPr>
    </w:p>
    <w:p w14:paraId="315D9AC1" w14:textId="37DFA0FE" w:rsidR="00B03FE1" w:rsidRDefault="00B03FE1" w:rsidP="002B5058">
      <w:pPr>
        <w:rPr>
          <w:rFonts w:ascii="Times New Roman" w:hAnsi="Times New Roman" w:cs="Times New Roman"/>
          <w:lang w:val="en-US"/>
        </w:rPr>
      </w:pPr>
    </w:p>
    <w:p w14:paraId="192FF07D" w14:textId="77777777" w:rsidR="00B03FE1" w:rsidRPr="002B5058" w:rsidRDefault="00B03FE1" w:rsidP="002B5058">
      <w:pPr>
        <w:rPr>
          <w:rFonts w:ascii="Times New Roman" w:hAnsi="Times New Roman" w:cs="Times New Roman"/>
          <w:lang w:val="en-US"/>
        </w:rPr>
      </w:pPr>
    </w:p>
    <w:p w14:paraId="0E4A4867" w14:textId="44980C6B" w:rsidR="00B03FE1" w:rsidRPr="00B03FE1" w:rsidRDefault="00337BD1" w:rsidP="00B03FE1">
      <w:pPr>
        <w:pStyle w:val="Bibliography"/>
        <w:rPr>
          <w:rFonts w:ascii="Times New Roman" w:hAnsi="Times New Roman" w:cs="Times New Roman"/>
          <w:lang w:val="en-US"/>
        </w:rPr>
      </w:pPr>
      <w:r w:rsidRPr="002B5058">
        <w:rPr>
          <w:rFonts w:ascii="Times New Roman" w:hAnsi="Times New Roman" w:cs="Times New Roman"/>
          <w:lang w:val="en-US"/>
        </w:rPr>
        <w:fldChar w:fldCharType="end"/>
      </w:r>
    </w:p>
    <w:p w14:paraId="13E38F75" w14:textId="7BD45545" w:rsidR="009C508B" w:rsidRDefault="00266016" w:rsidP="009C508B">
      <w:pPr>
        <w:rPr>
          <w:lang w:val="en-CA"/>
        </w:rPr>
      </w:pPr>
      <w:r>
        <w:rPr>
          <w:noProof/>
          <w:lang w:val="en-CA"/>
        </w:rPr>
        <w:drawing>
          <wp:inline distT="0" distB="0" distL="0" distR="0" wp14:anchorId="1BD83AF8" wp14:editId="642124A6">
            <wp:extent cx="5867400" cy="496547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_lines.png"/>
                    <pic:cNvPicPr/>
                  </pic:nvPicPr>
                  <pic:blipFill rotWithShape="1">
                    <a:blip r:embed="rId9"/>
                    <a:srcRect t="7041"/>
                    <a:stretch/>
                  </pic:blipFill>
                  <pic:spPr bwMode="auto">
                    <a:xfrm>
                      <a:off x="0" y="0"/>
                      <a:ext cx="5870415" cy="4968027"/>
                    </a:xfrm>
                    <a:prstGeom prst="rect">
                      <a:avLst/>
                    </a:prstGeom>
                    <a:ln>
                      <a:noFill/>
                    </a:ln>
                    <a:extLst>
                      <a:ext uri="{53640926-AAD7-44D8-BBD7-CCE9431645EC}">
                        <a14:shadowObscured xmlns:a14="http://schemas.microsoft.com/office/drawing/2010/main"/>
                      </a:ext>
                    </a:extLst>
                  </pic:spPr>
                </pic:pic>
              </a:graphicData>
            </a:graphic>
          </wp:inline>
        </w:drawing>
      </w:r>
    </w:p>
    <w:p w14:paraId="3537CA7E" w14:textId="234AE9AF" w:rsidR="009C508B" w:rsidRPr="00F12121" w:rsidRDefault="009C508B" w:rsidP="009C508B">
      <w:pPr>
        <w:rPr>
          <w:rFonts w:ascii="Times New Roman" w:hAnsi="Times New Roman" w:cs="Times New Roman"/>
          <w:lang w:val="en-CA"/>
        </w:rPr>
      </w:pPr>
      <w:r w:rsidRPr="00B80B47">
        <w:rPr>
          <w:rFonts w:ascii="Times New Roman" w:hAnsi="Times New Roman" w:cs="Times New Roman"/>
          <w:b/>
          <w:bCs/>
          <w:lang w:val="en-CA"/>
        </w:rPr>
        <w:t>Figure 1.</w:t>
      </w:r>
      <w:r w:rsidRPr="00F12121">
        <w:rPr>
          <w:rFonts w:ascii="Times New Roman" w:hAnsi="Times New Roman" w:cs="Times New Roman"/>
          <w:lang w:val="en-CA"/>
        </w:rPr>
        <w:t xml:space="preserve"> </w:t>
      </w:r>
      <w:r w:rsidR="00344C18" w:rsidRPr="00F12121">
        <w:rPr>
          <w:rFonts w:ascii="Times New Roman" w:hAnsi="Times New Roman" w:cs="Times New Roman"/>
          <w:lang w:val="en-CA"/>
        </w:rPr>
        <w:t>Number of registers through time per sampling scheme.</w:t>
      </w:r>
    </w:p>
    <w:p w14:paraId="0BF3932D" w14:textId="457E64D9" w:rsidR="00344C18" w:rsidRPr="00F12121" w:rsidRDefault="00344C18" w:rsidP="009C508B">
      <w:pPr>
        <w:rPr>
          <w:rFonts w:ascii="Times New Roman" w:hAnsi="Times New Roman" w:cs="Times New Roman"/>
          <w:lang w:val="en-CA"/>
        </w:rPr>
      </w:pPr>
    </w:p>
    <w:p w14:paraId="1CEFA2A4" w14:textId="45E6CEA6" w:rsidR="00344C18" w:rsidRDefault="00344C18" w:rsidP="009C508B">
      <w:pPr>
        <w:rPr>
          <w:lang w:val="en-CA"/>
        </w:rPr>
      </w:pPr>
    </w:p>
    <w:p w14:paraId="42928129" w14:textId="6F284DF8" w:rsidR="00344C18" w:rsidRDefault="00344C18" w:rsidP="009C508B">
      <w:pPr>
        <w:rPr>
          <w:lang w:val="en-CA"/>
        </w:rPr>
      </w:pPr>
    </w:p>
    <w:p w14:paraId="78440CF7" w14:textId="4AE7B7D1" w:rsidR="00344C18" w:rsidRDefault="00344C18" w:rsidP="009C508B">
      <w:pPr>
        <w:rPr>
          <w:lang w:val="en-CA"/>
        </w:rPr>
      </w:pPr>
    </w:p>
    <w:p w14:paraId="3683A6EA" w14:textId="2003181C" w:rsidR="00344C18" w:rsidRDefault="00344C18" w:rsidP="009C508B">
      <w:pPr>
        <w:rPr>
          <w:lang w:val="en-CA"/>
        </w:rPr>
      </w:pPr>
    </w:p>
    <w:p w14:paraId="31C0ABA9" w14:textId="0FFAAF31" w:rsidR="00344C18" w:rsidRDefault="00344C18" w:rsidP="009C508B">
      <w:pPr>
        <w:rPr>
          <w:lang w:val="en-CA"/>
        </w:rPr>
      </w:pPr>
    </w:p>
    <w:p w14:paraId="1F1FAA58" w14:textId="0972948C" w:rsidR="00344C18" w:rsidRDefault="00344C18" w:rsidP="009C508B">
      <w:pPr>
        <w:rPr>
          <w:lang w:val="en-CA"/>
        </w:rPr>
      </w:pPr>
    </w:p>
    <w:p w14:paraId="0BB97B71" w14:textId="684AF41A" w:rsidR="00344C18" w:rsidRDefault="00344C18" w:rsidP="009C508B">
      <w:pPr>
        <w:rPr>
          <w:lang w:val="en-CA"/>
        </w:rPr>
      </w:pPr>
    </w:p>
    <w:p w14:paraId="1E836F93" w14:textId="00095852" w:rsidR="00344C18" w:rsidRDefault="00344C18" w:rsidP="009C508B">
      <w:pPr>
        <w:rPr>
          <w:lang w:val="en-CA"/>
        </w:rPr>
      </w:pPr>
    </w:p>
    <w:p w14:paraId="018E0395" w14:textId="7FD9F52A" w:rsidR="00344C18" w:rsidRDefault="00344C18" w:rsidP="009C508B">
      <w:pPr>
        <w:rPr>
          <w:lang w:val="en-CA"/>
        </w:rPr>
      </w:pPr>
    </w:p>
    <w:p w14:paraId="679F5334" w14:textId="30C7A324" w:rsidR="00344C18" w:rsidRDefault="00344C18" w:rsidP="009C508B">
      <w:pPr>
        <w:rPr>
          <w:lang w:val="en-CA"/>
        </w:rPr>
      </w:pPr>
    </w:p>
    <w:p w14:paraId="41D0519D" w14:textId="4EF1EF83" w:rsidR="00344C18" w:rsidRDefault="00344C18" w:rsidP="009C508B">
      <w:pPr>
        <w:rPr>
          <w:lang w:val="en-CA"/>
        </w:rPr>
      </w:pPr>
    </w:p>
    <w:p w14:paraId="5F200ED7" w14:textId="53AF3F20" w:rsidR="0085279B" w:rsidRDefault="00F50F73" w:rsidP="00B80B47">
      <w:pPr>
        <w:jc w:val="center"/>
        <w:rPr>
          <w:lang w:val="en-CA"/>
        </w:rPr>
      </w:pPr>
      <w:r>
        <w:rPr>
          <w:noProof/>
          <w:lang w:val="en-CA"/>
        </w:rPr>
        <w:lastRenderedPageBreak/>
        <w:drawing>
          <wp:inline distT="0" distB="0" distL="0" distR="0" wp14:anchorId="05158BC4" wp14:editId="6646EFD0">
            <wp:extent cx="6097288" cy="806026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serengueti_map.png"/>
                    <pic:cNvPicPr/>
                  </pic:nvPicPr>
                  <pic:blipFill rotWithShape="1">
                    <a:blip r:embed="rId10"/>
                    <a:srcRect l="16829" t="3815" r="16931"/>
                    <a:stretch/>
                  </pic:blipFill>
                  <pic:spPr bwMode="auto">
                    <a:xfrm>
                      <a:off x="0" y="0"/>
                      <a:ext cx="6097288" cy="8060266"/>
                    </a:xfrm>
                    <a:prstGeom prst="rect">
                      <a:avLst/>
                    </a:prstGeom>
                    <a:ln>
                      <a:noFill/>
                    </a:ln>
                    <a:extLst>
                      <a:ext uri="{53640926-AAD7-44D8-BBD7-CCE9431645EC}">
                        <a14:shadowObscured xmlns:a14="http://schemas.microsoft.com/office/drawing/2010/main"/>
                      </a:ext>
                    </a:extLst>
                  </pic:spPr>
                </pic:pic>
              </a:graphicData>
            </a:graphic>
          </wp:inline>
        </w:drawing>
      </w:r>
    </w:p>
    <w:p w14:paraId="2E68E3AC" w14:textId="0370E7F7" w:rsidR="00C9495D" w:rsidRPr="00B80B47" w:rsidRDefault="00344C18" w:rsidP="009C508B">
      <w:pPr>
        <w:rPr>
          <w:rFonts w:ascii="Times New Roman" w:hAnsi="Times New Roman" w:cs="Times New Roman"/>
          <w:lang w:val="en-CA"/>
        </w:rPr>
      </w:pPr>
      <w:r w:rsidRPr="00B80B47">
        <w:rPr>
          <w:rFonts w:ascii="Times New Roman" w:hAnsi="Times New Roman" w:cs="Times New Roman"/>
          <w:b/>
          <w:bCs/>
          <w:lang w:val="en-CA"/>
        </w:rPr>
        <w:t>Figure 2.</w:t>
      </w:r>
      <w:r w:rsidRPr="00F12121">
        <w:rPr>
          <w:rFonts w:ascii="Times New Roman" w:hAnsi="Times New Roman" w:cs="Times New Roman"/>
          <w:lang w:val="en-CA"/>
        </w:rPr>
        <w:t xml:space="preserve"> </w:t>
      </w:r>
      <w:r w:rsidR="00272F19" w:rsidRPr="00F12121">
        <w:rPr>
          <w:rFonts w:ascii="Times New Roman" w:hAnsi="Times New Roman" w:cs="Times New Roman"/>
          <w:lang w:val="en-CA"/>
        </w:rPr>
        <w:t>Bird s</w:t>
      </w:r>
      <w:r w:rsidRPr="00F12121">
        <w:rPr>
          <w:rFonts w:ascii="Times New Roman" w:hAnsi="Times New Roman" w:cs="Times New Roman"/>
          <w:lang w:val="en-CA"/>
        </w:rPr>
        <w:t xml:space="preserve">ampling localities </w:t>
      </w:r>
      <w:r w:rsidR="00272F19" w:rsidRPr="00F12121">
        <w:rPr>
          <w:rFonts w:ascii="Times New Roman" w:hAnsi="Times New Roman" w:cs="Times New Roman"/>
          <w:lang w:val="en-CA"/>
        </w:rPr>
        <w:t>in Serengeti.</w:t>
      </w:r>
    </w:p>
    <w:sectPr w:rsidR="00C9495D" w:rsidRPr="00B80B47" w:rsidSect="00E6351C">
      <w:footerReference w:type="even" r:id="rId11"/>
      <w:footerReference w:type="default" r:id="rId12"/>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3A85C" w14:textId="77777777" w:rsidR="00412C12" w:rsidRDefault="00412C12" w:rsidP="00F84E80">
      <w:r>
        <w:separator/>
      </w:r>
    </w:p>
  </w:endnote>
  <w:endnote w:type="continuationSeparator" w:id="0">
    <w:p w14:paraId="465B3502" w14:textId="77777777" w:rsidR="00412C12" w:rsidRDefault="00412C12" w:rsidP="00F84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7919433"/>
      <w:docPartObj>
        <w:docPartGallery w:val="Page Numbers (Bottom of Page)"/>
        <w:docPartUnique/>
      </w:docPartObj>
    </w:sdtPr>
    <w:sdtEndPr>
      <w:rPr>
        <w:rStyle w:val="PageNumber"/>
      </w:rPr>
    </w:sdtEndPr>
    <w:sdtContent>
      <w:p w14:paraId="380B9E89" w14:textId="61753D15" w:rsidR="00E57657" w:rsidRDefault="00E57657" w:rsidP="009D54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415FFA" w14:textId="77777777" w:rsidR="00E57657" w:rsidRDefault="00E57657" w:rsidP="00F84E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05842175"/>
      <w:docPartObj>
        <w:docPartGallery w:val="Page Numbers (Bottom of Page)"/>
        <w:docPartUnique/>
      </w:docPartObj>
    </w:sdtPr>
    <w:sdtEndPr>
      <w:rPr>
        <w:rStyle w:val="PageNumber"/>
      </w:rPr>
    </w:sdtEndPr>
    <w:sdtContent>
      <w:p w14:paraId="129647C8" w14:textId="65D2D619" w:rsidR="00E57657" w:rsidRDefault="00E57657" w:rsidP="009D54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403D814D" w14:textId="77777777" w:rsidR="00E57657" w:rsidRDefault="00E57657" w:rsidP="00F84E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60AA0" w14:textId="77777777" w:rsidR="00412C12" w:rsidRDefault="00412C12" w:rsidP="00F84E80">
      <w:r>
        <w:separator/>
      </w:r>
    </w:p>
  </w:footnote>
  <w:footnote w:type="continuationSeparator" w:id="0">
    <w:p w14:paraId="01AC3D93" w14:textId="77777777" w:rsidR="00412C12" w:rsidRDefault="00412C12" w:rsidP="00F84E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DB4CDC"/>
    <w:multiLevelType w:val="hybridMultilevel"/>
    <w:tmpl w:val="D66ED9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5652C7"/>
    <w:multiLevelType w:val="hybridMultilevel"/>
    <w:tmpl w:val="D814175A"/>
    <w:lvl w:ilvl="0" w:tplc="23A61204">
      <w:start w:val="1"/>
      <w:numFmt w:val="upperLetter"/>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484B348F"/>
    <w:multiLevelType w:val="hybridMultilevel"/>
    <w:tmpl w:val="FB185AF8"/>
    <w:lvl w:ilvl="0" w:tplc="04090015">
      <w:start w:val="1"/>
      <w:numFmt w:val="upperLetter"/>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A8756CE"/>
    <w:multiLevelType w:val="hybridMultilevel"/>
    <w:tmpl w:val="ADD203EC"/>
    <w:lvl w:ilvl="0" w:tplc="04090015">
      <w:start w:val="1"/>
      <w:numFmt w:val="upperLetter"/>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CE36F4E"/>
    <w:multiLevelType w:val="hybridMultilevel"/>
    <w:tmpl w:val="FC284F60"/>
    <w:lvl w:ilvl="0" w:tplc="410A709A">
      <w:start w:val="1"/>
      <w:numFmt w:val="upperLetter"/>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
  </w:num>
  <w:num w:numId="2">
    <w:abstractNumId w:val="2"/>
  </w:num>
  <w:num w:numId="3">
    <w:abstractNumId w:val="4"/>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ancisco Henao">
    <w15:presenceInfo w15:providerId="AD" w15:userId="S::francisco.henao@ubc365.onmicrosoft.com::6513e398-bbcc-412d-bd39-b7ecb162cf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E3C"/>
    <w:rsid w:val="00024545"/>
    <w:rsid w:val="00031244"/>
    <w:rsid w:val="000334A4"/>
    <w:rsid w:val="000367FF"/>
    <w:rsid w:val="000530B9"/>
    <w:rsid w:val="00056CAD"/>
    <w:rsid w:val="000724A7"/>
    <w:rsid w:val="00091E18"/>
    <w:rsid w:val="0009626D"/>
    <w:rsid w:val="000A2F2A"/>
    <w:rsid w:val="000B28B2"/>
    <w:rsid w:val="000C2300"/>
    <w:rsid w:val="000C555B"/>
    <w:rsid w:val="000D7BAA"/>
    <w:rsid w:val="000E4F6C"/>
    <w:rsid w:val="00105185"/>
    <w:rsid w:val="0012753C"/>
    <w:rsid w:val="00136C1D"/>
    <w:rsid w:val="00157069"/>
    <w:rsid w:val="00166DEA"/>
    <w:rsid w:val="00182D81"/>
    <w:rsid w:val="00196C87"/>
    <w:rsid w:val="001B77B6"/>
    <w:rsid w:val="001F3F70"/>
    <w:rsid w:val="002051FE"/>
    <w:rsid w:val="00205E15"/>
    <w:rsid w:val="00222B8C"/>
    <w:rsid w:val="00266016"/>
    <w:rsid w:val="00271C46"/>
    <w:rsid w:val="00272F19"/>
    <w:rsid w:val="00283C12"/>
    <w:rsid w:val="00284277"/>
    <w:rsid w:val="002A7867"/>
    <w:rsid w:val="002B5058"/>
    <w:rsid w:val="002C4407"/>
    <w:rsid w:val="002D4E3C"/>
    <w:rsid w:val="002F560E"/>
    <w:rsid w:val="00306FF0"/>
    <w:rsid w:val="00337BD1"/>
    <w:rsid w:val="00344C18"/>
    <w:rsid w:val="00380C21"/>
    <w:rsid w:val="00381333"/>
    <w:rsid w:val="00383210"/>
    <w:rsid w:val="00384FCE"/>
    <w:rsid w:val="003858FA"/>
    <w:rsid w:val="003F3627"/>
    <w:rsid w:val="00412C12"/>
    <w:rsid w:val="00414C05"/>
    <w:rsid w:val="00430070"/>
    <w:rsid w:val="004329C5"/>
    <w:rsid w:val="00434BDD"/>
    <w:rsid w:val="00466C84"/>
    <w:rsid w:val="004708DB"/>
    <w:rsid w:val="004769DF"/>
    <w:rsid w:val="0048590D"/>
    <w:rsid w:val="00491FAD"/>
    <w:rsid w:val="004C1579"/>
    <w:rsid w:val="004E5240"/>
    <w:rsid w:val="004F42DA"/>
    <w:rsid w:val="005021FF"/>
    <w:rsid w:val="005157F7"/>
    <w:rsid w:val="0052560D"/>
    <w:rsid w:val="0054431D"/>
    <w:rsid w:val="00550E14"/>
    <w:rsid w:val="00552058"/>
    <w:rsid w:val="0056119F"/>
    <w:rsid w:val="005751D5"/>
    <w:rsid w:val="00577957"/>
    <w:rsid w:val="005D495D"/>
    <w:rsid w:val="00605D57"/>
    <w:rsid w:val="0062501A"/>
    <w:rsid w:val="006335D9"/>
    <w:rsid w:val="00651150"/>
    <w:rsid w:val="00664003"/>
    <w:rsid w:val="006705D1"/>
    <w:rsid w:val="0069198B"/>
    <w:rsid w:val="00692287"/>
    <w:rsid w:val="006A5184"/>
    <w:rsid w:val="006B46AE"/>
    <w:rsid w:val="006E240F"/>
    <w:rsid w:val="006E7307"/>
    <w:rsid w:val="006F43B9"/>
    <w:rsid w:val="00707E3C"/>
    <w:rsid w:val="00712CC8"/>
    <w:rsid w:val="0071582E"/>
    <w:rsid w:val="00735788"/>
    <w:rsid w:val="0074175A"/>
    <w:rsid w:val="00742CC0"/>
    <w:rsid w:val="007545A7"/>
    <w:rsid w:val="00781F7A"/>
    <w:rsid w:val="007B2581"/>
    <w:rsid w:val="007D1C44"/>
    <w:rsid w:val="007D3394"/>
    <w:rsid w:val="007D50ED"/>
    <w:rsid w:val="008263BB"/>
    <w:rsid w:val="0083667D"/>
    <w:rsid w:val="00850919"/>
    <w:rsid w:val="0085279B"/>
    <w:rsid w:val="00852A77"/>
    <w:rsid w:val="008A018B"/>
    <w:rsid w:val="008C0FFD"/>
    <w:rsid w:val="008D7444"/>
    <w:rsid w:val="00906962"/>
    <w:rsid w:val="00924FD5"/>
    <w:rsid w:val="00945C15"/>
    <w:rsid w:val="0095154C"/>
    <w:rsid w:val="0095343B"/>
    <w:rsid w:val="00954BBF"/>
    <w:rsid w:val="0096385D"/>
    <w:rsid w:val="0096453F"/>
    <w:rsid w:val="009659FF"/>
    <w:rsid w:val="00972D31"/>
    <w:rsid w:val="00981FF4"/>
    <w:rsid w:val="009B1686"/>
    <w:rsid w:val="009B1B9B"/>
    <w:rsid w:val="009B6B83"/>
    <w:rsid w:val="009B73C9"/>
    <w:rsid w:val="009C508B"/>
    <w:rsid w:val="009D3BE9"/>
    <w:rsid w:val="009D545B"/>
    <w:rsid w:val="009E16E9"/>
    <w:rsid w:val="009E59BC"/>
    <w:rsid w:val="00A034B8"/>
    <w:rsid w:val="00A3086B"/>
    <w:rsid w:val="00A920A4"/>
    <w:rsid w:val="00AB0E34"/>
    <w:rsid w:val="00AB6183"/>
    <w:rsid w:val="00AE681A"/>
    <w:rsid w:val="00B03FE1"/>
    <w:rsid w:val="00B04643"/>
    <w:rsid w:val="00B04F1C"/>
    <w:rsid w:val="00B10C67"/>
    <w:rsid w:val="00B11F4F"/>
    <w:rsid w:val="00B2274A"/>
    <w:rsid w:val="00B23F1A"/>
    <w:rsid w:val="00B34812"/>
    <w:rsid w:val="00B40E10"/>
    <w:rsid w:val="00B51316"/>
    <w:rsid w:val="00B52E97"/>
    <w:rsid w:val="00B80B47"/>
    <w:rsid w:val="00B84980"/>
    <w:rsid w:val="00BB0ACB"/>
    <w:rsid w:val="00BB2523"/>
    <w:rsid w:val="00BC3792"/>
    <w:rsid w:val="00BE59FA"/>
    <w:rsid w:val="00BF6404"/>
    <w:rsid w:val="00C124A6"/>
    <w:rsid w:val="00C1283D"/>
    <w:rsid w:val="00C269C6"/>
    <w:rsid w:val="00C442BB"/>
    <w:rsid w:val="00C46F5D"/>
    <w:rsid w:val="00C50C9A"/>
    <w:rsid w:val="00C64F52"/>
    <w:rsid w:val="00C761EC"/>
    <w:rsid w:val="00C9495D"/>
    <w:rsid w:val="00C9554C"/>
    <w:rsid w:val="00C9631A"/>
    <w:rsid w:val="00CC4981"/>
    <w:rsid w:val="00CE73DD"/>
    <w:rsid w:val="00CF4DE0"/>
    <w:rsid w:val="00CF57AF"/>
    <w:rsid w:val="00CF6A3E"/>
    <w:rsid w:val="00D37CF3"/>
    <w:rsid w:val="00D446C8"/>
    <w:rsid w:val="00D45C09"/>
    <w:rsid w:val="00D57913"/>
    <w:rsid w:val="00D67674"/>
    <w:rsid w:val="00D70E23"/>
    <w:rsid w:val="00D7378A"/>
    <w:rsid w:val="00DA3459"/>
    <w:rsid w:val="00DB5C6F"/>
    <w:rsid w:val="00DC0AB6"/>
    <w:rsid w:val="00DC2363"/>
    <w:rsid w:val="00DD40F0"/>
    <w:rsid w:val="00DE6E19"/>
    <w:rsid w:val="00E03F3C"/>
    <w:rsid w:val="00E15A14"/>
    <w:rsid w:val="00E31755"/>
    <w:rsid w:val="00E57657"/>
    <w:rsid w:val="00E6177B"/>
    <w:rsid w:val="00E6351C"/>
    <w:rsid w:val="00E77E64"/>
    <w:rsid w:val="00EB5997"/>
    <w:rsid w:val="00EE56EB"/>
    <w:rsid w:val="00F00AC6"/>
    <w:rsid w:val="00F12121"/>
    <w:rsid w:val="00F46390"/>
    <w:rsid w:val="00F50F73"/>
    <w:rsid w:val="00F707EB"/>
    <w:rsid w:val="00F84E80"/>
    <w:rsid w:val="00F92C1C"/>
    <w:rsid w:val="00FA173D"/>
    <w:rsid w:val="00FA32D0"/>
    <w:rsid w:val="00FB23A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38A9EC"/>
  <w14:defaultImageDpi w14:val="300"/>
  <w15:docId w15:val="{4522399E-3657-F64F-AD4D-2A8282E35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E7307"/>
    <w:rPr>
      <w:b/>
      <w:bCs/>
    </w:rPr>
  </w:style>
  <w:style w:type="paragraph" w:styleId="ListParagraph">
    <w:name w:val="List Paragraph"/>
    <w:basedOn w:val="Normal"/>
    <w:uiPriority w:val="34"/>
    <w:qFormat/>
    <w:rsid w:val="00024545"/>
    <w:pPr>
      <w:ind w:left="720"/>
      <w:contextualSpacing/>
    </w:pPr>
  </w:style>
  <w:style w:type="table" w:styleId="TableGrid">
    <w:name w:val="Table Grid"/>
    <w:basedOn w:val="TableNormal"/>
    <w:uiPriority w:val="59"/>
    <w:rsid w:val="000C2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36C1D"/>
    <w:rPr>
      <w:color w:val="0000FF"/>
      <w:u w:val="single"/>
    </w:rPr>
  </w:style>
  <w:style w:type="character" w:styleId="CommentReference">
    <w:name w:val="annotation reference"/>
    <w:basedOn w:val="DefaultParagraphFont"/>
    <w:uiPriority w:val="99"/>
    <w:semiHidden/>
    <w:unhideWhenUsed/>
    <w:rsid w:val="00B40E10"/>
    <w:rPr>
      <w:sz w:val="16"/>
      <w:szCs w:val="16"/>
    </w:rPr>
  </w:style>
  <w:style w:type="paragraph" w:styleId="CommentText">
    <w:name w:val="annotation text"/>
    <w:basedOn w:val="Normal"/>
    <w:link w:val="CommentTextChar"/>
    <w:uiPriority w:val="99"/>
    <w:semiHidden/>
    <w:unhideWhenUsed/>
    <w:rsid w:val="00B40E10"/>
    <w:rPr>
      <w:sz w:val="20"/>
      <w:szCs w:val="20"/>
    </w:rPr>
  </w:style>
  <w:style w:type="character" w:customStyle="1" w:styleId="CommentTextChar">
    <w:name w:val="Comment Text Char"/>
    <w:basedOn w:val="DefaultParagraphFont"/>
    <w:link w:val="CommentText"/>
    <w:uiPriority w:val="99"/>
    <w:semiHidden/>
    <w:rsid w:val="00B40E10"/>
    <w:rPr>
      <w:sz w:val="20"/>
      <w:szCs w:val="20"/>
    </w:rPr>
  </w:style>
  <w:style w:type="paragraph" w:styleId="CommentSubject">
    <w:name w:val="annotation subject"/>
    <w:basedOn w:val="CommentText"/>
    <w:next w:val="CommentText"/>
    <w:link w:val="CommentSubjectChar"/>
    <w:uiPriority w:val="99"/>
    <w:semiHidden/>
    <w:unhideWhenUsed/>
    <w:rsid w:val="00B40E10"/>
    <w:rPr>
      <w:b/>
      <w:bCs/>
    </w:rPr>
  </w:style>
  <w:style w:type="character" w:customStyle="1" w:styleId="CommentSubjectChar">
    <w:name w:val="Comment Subject Char"/>
    <w:basedOn w:val="CommentTextChar"/>
    <w:link w:val="CommentSubject"/>
    <w:uiPriority w:val="99"/>
    <w:semiHidden/>
    <w:rsid w:val="00B40E10"/>
    <w:rPr>
      <w:b/>
      <w:bCs/>
      <w:sz w:val="20"/>
      <w:szCs w:val="20"/>
    </w:rPr>
  </w:style>
  <w:style w:type="paragraph" w:styleId="BalloonText">
    <w:name w:val="Balloon Text"/>
    <w:basedOn w:val="Normal"/>
    <w:link w:val="BalloonTextChar"/>
    <w:uiPriority w:val="99"/>
    <w:semiHidden/>
    <w:unhideWhenUsed/>
    <w:rsid w:val="00B40E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E10"/>
    <w:rPr>
      <w:rFonts w:ascii="Times New Roman" w:hAnsi="Times New Roman" w:cs="Times New Roman"/>
      <w:sz w:val="18"/>
      <w:szCs w:val="18"/>
    </w:rPr>
  </w:style>
  <w:style w:type="paragraph" w:styleId="Bibliography">
    <w:name w:val="Bibliography"/>
    <w:basedOn w:val="Normal"/>
    <w:next w:val="Normal"/>
    <w:uiPriority w:val="37"/>
    <w:unhideWhenUsed/>
    <w:rsid w:val="00337BD1"/>
    <w:pPr>
      <w:spacing w:line="480" w:lineRule="auto"/>
      <w:ind w:left="720" w:hanging="720"/>
    </w:pPr>
  </w:style>
  <w:style w:type="character" w:customStyle="1" w:styleId="UnresolvedMention1">
    <w:name w:val="Unresolved Mention1"/>
    <w:basedOn w:val="DefaultParagraphFont"/>
    <w:uiPriority w:val="99"/>
    <w:semiHidden/>
    <w:unhideWhenUsed/>
    <w:rsid w:val="004C1579"/>
    <w:rPr>
      <w:color w:val="605E5C"/>
      <w:shd w:val="clear" w:color="auto" w:fill="E1DFDD"/>
    </w:rPr>
  </w:style>
  <w:style w:type="character" w:styleId="FollowedHyperlink">
    <w:name w:val="FollowedHyperlink"/>
    <w:basedOn w:val="DefaultParagraphFont"/>
    <w:uiPriority w:val="99"/>
    <w:semiHidden/>
    <w:unhideWhenUsed/>
    <w:rsid w:val="009B1686"/>
    <w:rPr>
      <w:color w:val="800080" w:themeColor="followedHyperlink"/>
      <w:u w:val="single"/>
    </w:rPr>
  </w:style>
  <w:style w:type="character" w:styleId="LineNumber">
    <w:name w:val="line number"/>
    <w:basedOn w:val="DefaultParagraphFont"/>
    <w:uiPriority w:val="99"/>
    <w:semiHidden/>
    <w:unhideWhenUsed/>
    <w:rsid w:val="00F84E80"/>
  </w:style>
  <w:style w:type="paragraph" w:styleId="Footer">
    <w:name w:val="footer"/>
    <w:basedOn w:val="Normal"/>
    <w:link w:val="FooterChar"/>
    <w:uiPriority w:val="99"/>
    <w:unhideWhenUsed/>
    <w:rsid w:val="00F84E80"/>
    <w:pPr>
      <w:tabs>
        <w:tab w:val="center" w:pos="4419"/>
        <w:tab w:val="right" w:pos="8838"/>
      </w:tabs>
    </w:pPr>
  </w:style>
  <w:style w:type="character" w:customStyle="1" w:styleId="FooterChar">
    <w:name w:val="Footer Char"/>
    <w:basedOn w:val="DefaultParagraphFont"/>
    <w:link w:val="Footer"/>
    <w:uiPriority w:val="99"/>
    <w:rsid w:val="00F84E80"/>
  </w:style>
  <w:style w:type="character" w:styleId="PageNumber">
    <w:name w:val="page number"/>
    <w:basedOn w:val="DefaultParagraphFont"/>
    <w:uiPriority w:val="99"/>
    <w:semiHidden/>
    <w:unhideWhenUsed/>
    <w:rsid w:val="00F84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8179133">
      <w:bodyDiv w:val="1"/>
      <w:marLeft w:val="0"/>
      <w:marRight w:val="0"/>
      <w:marTop w:val="0"/>
      <w:marBottom w:val="0"/>
      <w:divBdr>
        <w:top w:val="none" w:sz="0" w:space="0" w:color="auto"/>
        <w:left w:val="none" w:sz="0" w:space="0" w:color="auto"/>
        <w:bottom w:val="none" w:sz="0" w:space="0" w:color="auto"/>
        <w:right w:val="none" w:sz="0" w:space="0" w:color="auto"/>
      </w:divBdr>
    </w:div>
    <w:div w:id="820733969">
      <w:bodyDiv w:val="1"/>
      <w:marLeft w:val="0"/>
      <w:marRight w:val="0"/>
      <w:marTop w:val="0"/>
      <w:marBottom w:val="0"/>
      <w:divBdr>
        <w:top w:val="none" w:sz="0" w:space="0" w:color="auto"/>
        <w:left w:val="none" w:sz="0" w:space="0" w:color="auto"/>
        <w:bottom w:val="none" w:sz="0" w:space="0" w:color="auto"/>
        <w:right w:val="none" w:sz="0" w:space="0" w:color="auto"/>
      </w:divBdr>
    </w:div>
    <w:div w:id="1072120397">
      <w:bodyDiv w:val="1"/>
      <w:marLeft w:val="0"/>
      <w:marRight w:val="0"/>
      <w:marTop w:val="0"/>
      <w:marBottom w:val="0"/>
      <w:divBdr>
        <w:top w:val="none" w:sz="0" w:space="0" w:color="auto"/>
        <w:left w:val="none" w:sz="0" w:space="0" w:color="auto"/>
        <w:bottom w:val="none" w:sz="0" w:space="0" w:color="auto"/>
        <w:right w:val="none" w:sz="0" w:space="0" w:color="auto"/>
      </w:divBdr>
    </w:div>
    <w:div w:id="16665152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inclair@zoology.ubc.ca"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A3F0F-0FC4-A54B-8FB4-FE751457C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3950</Words>
  <Characters>22519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Henao Diaz</dc:creator>
  <cp:keywords/>
  <dc:description/>
  <cp:lastModifiedBy>Francisco Henao</cp:lastModifiedBy>
  <cp:revision>3</cp:revision>
  <cp:lastPrinted>2019-09-16T21:40:00Z</cp:lastPrinted>
  <dcterms:created xsi:type="dcterms:W3CDTF">2019-09-16T21:40:00Z</dcterms:created>
  <dcterms:modified xsi:type="dcterms:W3CDTF">2019-09-16T21:40:00Z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id="gmRvXP8d"/&gt;&lt;style id="http://www.zotero.org/styles/ecology" hasBibliography="1" bibliographyStyleHasBeenSet="1"/&gt;&lt;prefs&gt;&lt;pref name="fieldType" value="Field"/&gt;&lt;/prefs&gt;&lt;/data&gt;</vt:lpwstr>
  </property>
</Properties>
</file>